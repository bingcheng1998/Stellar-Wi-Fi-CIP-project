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Borders>
          <w:top w:val="single" w:sz="4" w:space="0" w:color="auto"/>
        </w:tblBorders>
        <w:tblLook w:val="0000" w:firstRow="0" w:lastRow="0" w:firstColumn="0" w:lastColumn="0" w:noHBand="0" w:noVBand="0"/>
      </w:tblPr>
      <w:tblGrid>
        <w:gridCol w:w="1548"/>
        <w:gridCol w:w="1620"/>
      </w:tblGrid>
      <w:tr w:rsidR="009B67C0" w14:paraId="2D52653C" w14:textId="77777777" w:rsidTr="002A3ED6">
        <w:trPr>
          <w:cantSplit/>
          <w:trHeight w:val="567"/>
        </w:trPr>
        <w:tc>
          <w:tcPr>
            <w:tcW w:w="1548" w:type="dxa"/>
            <w:tcBorders>
              <w:left w:val="single" w:sz="4" w:space="0" w:color="auto"/>
              <w:bottom w:val="single" w:sz="4" w:space="0" w:color="auto"/>
              <w:right w:val="single" w:sz="4" w:space="0" w:color="auto"/>
            </w:tcBorders>
            <w:vAlign w:val="center"/>
          </w:tcPr>
          <w:p w14:paraId="2FBA2FC2" w14:textId="77777777" w:rsidR="009B67C0" w:rsidRDefault="009B67C0" w:rsidP="002A3ED6">
            <w:pPr>
              <w:spacing w:line="320" w:lineRule="atLeast"/>
              <w:jc w:val="center"/>
              <w:rPr>
                <w:rFonts w:ascii="黑体" w:eastAsia="黑体"/>
                <w:b/>
                <w:bCs/>
                <w:spacing w:val="10"/>
                <w:sz w:val="28"/>
              </w:rPr>
            </w:pPr>
            <w:r>
              <w:rPr>
                <w:szCs w:val="21"/>
              </w:rPr>
              <w:br w:type="page"/>
            </w:r>
            <w:r>
              <w:rPr>
                <w:rFonts w:ascii="黑体" w:eastAsia="黑体" w:hint="eastAsia"/>
                <w:b/>
                <w:bCs/>
                <w:spacing w:val="10"/>
                <w:sz w:val="28"/>
              </w:rPr>
              <w:t>项目编号</w:t>
            </w:r>
          </w:p>
        </w:tc>
        <w:tc>
          <w:tcPr>
            <w:tcW w:w="1620" w:type="dxa"/>
            <w:tcBorders>
              <w:left w:val="single" w:sz="4" w:space="0" w:color="auto"/>
              <w:bottom w:val="single" w:sz="4" w:space="0" w:color="auto"/>
              <w:right w:val="single" w:sz="4" w:space="0" w:color="auto"/>
            </w:tcBorders>
            <w:vAlign w:val="center"/>
          </w:tcPr>
          <w:p w14:paraId="14C6E52B" w14:textId="77777777" w:rsidR="009B67C0" w:rsidRPr="00BC6CB2" w:rsidRDefault="00BC6CB2" w:rsidP="00BC6CB2">
            <w:pPr>
              <w:jc w:val="center"/>
              <w:rPr>
                <w:color w:val="000000"/>
                <w:sz w:val="22"/>
                <w:szCs w:val="22"/>
              </w:rPr>
            </w:pPr>
            <w:bookmarkStart w:id="0" w:name="OLE_LINK45"/>
            <w:bookmarkStart w:id="1" w:name="OLE_LINK46"/>
            <w:bookmarkStart w:id="2" w:name="OLE_LINK47"/>
            <w:r>
              <w:rPr>
                <w:rFonts w:hint="eastAsia"/>
                <w:color w:val="000000"/>
                <w:sz w:val="22"/>
                <w:szCs w:val="22"/>
              </w:rPr>
              <w:t>CIP02004</w:t>
            </w:r>
            <w:bookmarkEnd w:id="0"/>
            <w:bookmarkEnd w:id="1"/>
            <w:bookmarkEnd w:id="2"/>
          </w:p>
        </w:tc>
      </w:tr>
    </w:tbl>
    <w:p w14:paraId="4D0274A1" w14:textId="77777777" w:rsidR="009B67C0" w:rsidRDefault="009B67C0" w:rsidP="009B67C0">
      <w:pPr>
        <w:spacing w:line="360" w:lineRule="auto"/>
        <w:jc w:val="center"/>
        <w:rPr>
          <w:rFonts w:eastAsia="华文中宋"/>
          <w:b/>
          <w:bCs/>
          <w:sz w:val="32"/>
          <w:szCs w:val="21"/>
        </w:rPr>
      </w:pPr>
    </w:p>
    <w:p w14:paraId="7241296A" w14:textId="77777777" w:rsidR="009B67C0" w:rsidRDefault="009B67C0" w:rsidP="009B67C0">
      <w:pPr>
        <w:spacing w:line="360" w:lineRule="auto"/>
        <w:jc w:val="center"/>
        <w:rPr>
          <w:rFonts w:eastAsia="华文中宋"/>
          <w:b/>
          <w:bCs/>
          <w:sz w:val="32"/>
          <w:szCs w:val="21"/>
        </w:rPr>
      </w:pPr>
    </w:p>
    <w:p w14:paraId="48DEBB0C" w14:textId="77777777" w:rsidR="009B67C0" w:rsidRDefault="009B67C0" w:rsidP="009B67C0">
      <w:pPr>
        <w:spacing w:line="360" w:lineRule="auto"/>
        <w:jc w:val="center"/>
        <w:rPr>
          <w:rFonts w:eastAsia="华文中宋"/>
          <w:b/>
          <w:bCs/>
          <w:sz w:val="32"/>
          <w:szCs w:val="21"/>
        </w:rPr>
      </w:pPr>
    </w:p>
    <w:p w14:paraId="23BA98CC" w14:textId="77777777" w:rsidR="009B67C0" w:rsidRDefault="009B67C0" w:rsidP="009B67C0">
      <w:pPr>
        <w:spacing w:line="360" w:lineRule="auto"/>
        <w:jc w:val="center"/>
        <w:rPr>
          <w:rFonts w:eastAsia="华文中宋"/>
          <w:b/>
          <w:bCs/>
          <w:sz w:val="32"/>
          <w:szCs w:val="21"/>
        </w:rPr>
      </w:pPr>
    </w:p>
    <w:p w14:paraId="488490FE" w14:textId="77777777" w:rsidR="009B67C0" w:rsidRPr="00741473" w:rsidRDefault="009B67C0" w:rsidP="009B67C0">
      <w:pPr>
        <w:spacing w:line="500" w:lineRule="exact"/>
        <w:jc w:val="center"/>
        <w:rPr>
          <w:rFonts w:ascii="黑体" w:eastAsia="黑体"/>
          <w:bCs/>
          <w:sz w:val="36"/>
          <w:szCs w:val="36"/>
        </w:rPr>
      </w:pPr>
      <w:r w:rsidRPr="00741473">
        <w:rPr>
          <w:rFonts w:ascii="黑体" w:eastAsia="黑体" w:hint="eastAsia"/>
          <w:bCs/>
          <w:sz w:val="36"/>
          <w:szCs w:val="36"/>
        </w:rPr>
        <w:t>上海交通大学</w:t>
      </w:r>
    </w:p>
    <w:p w14:paraId="20BB33AC" w14:textId="77777777" w:rsidR="009B67C0" w:rsidRDefault="00E250B5" w:rsidP="009B67C0">
      <w:pPr>
        <w:spacing w:line="500" w:lineRule="exact"/>
        <w:jc w:val="center"/>
        <w:rPr>
          <w:rFonts w:ascii="黑体" w:eastAsia="黑体"/>
          <w:bCs/>
          <w:sz w:val="36"/>
          <w:szCs w:val="36"/>
        </w:rPr>
      </w:pPr>
      <w:r>
        <w:rPr>
          <w:rFonts w:ascii="黑体" w:eastAsia="黑体" w:hint="eastAsia"/>
          <w:bCs/>
          <w:sz w:val="36"/>
          <w:szCs w:val="36"/>
        </w:rPr>
        <w:t>大学生创新实践</w:t>
      </w:r>
      <w:r w:rsidR="00AE0FC0">
        <w:rPr>
          <w:rFonts w:ascii="黑体" w:eastAsia="黑体" w:hint="eastAsia"/>
          <w:bCs/>
          <w:sz w:val="36"/>
          <w:szCs w:val="36"/>
        </w:rPr>
        <w:t>计划</w:t>
      </w:r>
      <w:r w:rsidR="009B67C0" w:rsidRPr="00741473">
        <w:rPr>
          <w:rFonts w:ascii="黑体" w:eastAsia="黑体" w:hint="eastAsia"/>
          <w:bCs/>
          <w:sz w:val="36"/>
          <w:szCs w:val="36"/>
        </w:rPr>
        <w:t>项目</w:t>
      </w:r>
    </w:p>
    <w:p w14:paraId="48BA0754" w14:textId="77777777" w:rsidR="009B67C0" w:rsidRPr="00741473" w:rsidRDefault="009B67C0" w:rsidP="009B67C0">
      <w:pPr>
        <w:spacing w:line="500" w:lineRule="exact"/>
        <w:jc w:val="center"/>
        <w:rPr>
          <w:rFonts w:ascii="黑体" w:eastAsia="黑体"/>
          <w:bCs/>
          <w:sz w:val="36"/>
          <w:szCs w:val="36"/>
        </w:rPr>
      </w:pPr>
    </w:p>
    <w:p w14:paraId="23B8040C" w14:textId="77777777" w:rsidR="009B67C0" w:rsidRDefault="009B67C0" w:rsidP="009B67C0">
      <w:pPr>
        <w:spacing w:line="360" w:lineRule="auto"/>
        <w:jc w:val="center"/>
        <w:rPr>
          <w:rFonts w:eastAsia="华文中宋"/>
          <w:b/>
          <w:bCs/>
          <w:sz w:val="48"/>
          <w:szCs w:val="48"/>
        </w:rPr>
      </w:pPr>
      <w:r>
        <w:rPr>
          <w:rFonts w:eastAsia="华文中宋" w:hint="eastAsia"/>
          <w:b/>
          <w:bCs/>
          <w:sz w:val="48"/>
          <w:szCs w:val="48"/>
        </w:rPr>
        <w:t>学期检查</w:t>
      </w:r>
      <w:r w:rsidR="00F15587">
        <w:rPr>
          <w:rFonts w:eastAsia="华文中宋" w:hint="eastAsia"/>
          <w:b/>
          <w:bCs/>
          <w:sz w:val="48"/>
          <w:szCs w:val="48"/>
        </w:rPr>
        <w:t>报告</w:t>
      </w:r>
    </w:p>
    <w:p w14:paraId="658014BA" w14:textId="77777777" w:rsidR="009B67C0" w:rsidRDefault="009B67C0" w:rsidP="009B67C0">
      <w:pPr>
        <w:jc w:val="center"/>
        <w:rPr>
          <w:rFonts w:ascii="黑体" w:eastAsia="黑体"/>
          <w:b/>
          <w:spacing w:val="20"/>
          <w:sz w:val="48"/>
        </w:rPr>
      </w:pPr>
    </w:p>
    <w:p w14:paraId="7DA811A3" w14:textId="77777777" w:rsidR="009B67C0" w:rsidRDefault="009B67C0" w:rsidP="009B67C0">
      <w:pPr>
        <w:spacing w:line="300" w:lineRule="atLeast"/>
        <w:jc w:val="center"/>
        <w:rPr>
          <w:spacing w:val="10"/>
          <w:sz w:val="28"/>
        </w:rPr>
      </w:pPr>
    </w:p>
    <w:p w14:paraId="33B993E6" w14:textId="77777777" w:rsidR="00BC6CB2" w:rsidRDefault="009B67C0" w:rsidP="009B67C0">
      <w:pPr>
        <w:spacing w:line="300" w:lineRule="atLeast"/>
        <w:ind w:leftChars="342" w:left="821"/>
        <w:rPr>
          <w:snapToGrid w:val="0"/>
          <w:sz w:val="32"/>
          <w:u w:val="single"/>
        </w:rPr>
      </w:pPr>
      <w:bookmarkStart w:id="3" w:name="OLE_LINK48"/>
      <w:bookmarkStart w:id="4" w:name="OLE_LINK49"/>
      <w:r>
        <w:rPr>
          <w:rFonts w:hint="eastAsia"/>
          <w:snapToGrid w:val="0"/>
          <w:sz w:val="32"/>
        </w:rPr>
        <w:t>项目名称</w:t>
      </w:r>
      <w:r w:rsidR="00BC6CB2">
        <w:rPr>
          <w:rFonts w:hint="eastAsia"/>
          <w:snapToGrid w:val="0"/>
          <w:sz w:val="32"/>
        </w:rPr>
        <w:t>：</w:t>
      </w:r>
      <w:r w:rsidRPr="00BC6CB2">
        <w:rPr>
          <w:rFonts w:hint="eastAsia"/>
          <w:snapToGrid w:val="0"/>
          <w:u w:val="single"/>
        </w:rPr>
        <w:t xml:space="preserve"> </w:t>
      </w:r>
      <w:r>
        <w:rPr>
          <w:rFonts w:hint="eastAsia"/>
          <w:snapToGrid w:val="0"/>
          <w:sz w:val="32"/>
          <w:u w:val="single"/>
        </w:rPr>
        <w:t xml:space="preserve"> </w:t>
      </w:r>
      <w:r w:rsidR="00BC6CB2" w:rsidRPr="00EC582C">
        <w:rPr>
          <w:rFonts w:hint="eastAsia"/>
          <w:snapToGrid w:val="0"/>
          <w:u w:val="single"/>
        </w:rPr>
        <w:t>Wi</w:t>
      </w:r>
      <w:ins w:id="5" w:author="Qing Pei" w:date="2018-05-23T20:40:00Z">
        <w:r w:rsidR="00517BEF">
          <w:rPr>
            <w:snapToGrid w:val="0"/>
            <w:u w:val="single"/>
          </w:rPr>
          <w:t>-</w:t>
        </w:r>
      </w:ins>
      <w:r w:rsidR="00BC6CB2" w:rsidRPr="00EC582C">
        <w:rPr>
          <w:rFonts w:hint="eastAsia"/>
          <w:snapToGrid w:val="0"/>
          <w:u w:val="single"/>
        </w:rPr>
        <w:t>Fi智能球泡灯应用场景设计</w:t>
      </w:r>
      <w:r w:rsidR="00BC6CB2" w:rsidRPr="00EC582C">
        <w:rPr>
          <w:snapToGrid w:val="0"/>
          <w:u w:val="single"/>
        </w:rPr>
        <w:t xml:space="preserve"> </w:t>
      </w:r>
      <w:r w:rsidRPr="00EC582C">
        <w:rPr>
          <w:rFonts w:hint="eastAsia"/>
          <w:snapToGrid w:val="0"/>
          <w:sz w:val="32"/>
          <w:u w:val="single"/>
        </w:rPr>
        <w:t xml:space="preserve"> </w:t>
      </w:r>
      <w:r w:rsidR="00BC6CB2" w:rsidRPr="00EC582C">
        <w:rPr>
          <w:rFonts w:hint="eastAsia"/>
          <w:snapToGrid w:val="0"/>
          <w:sz w:val="32"/>
          <w:u w:val="single"/>
        </w:rPr>
        <w:t xml:space="preserve">   </w:t>
      </w:r>
      <w:r w:rsidR="00BC6CB2">
        <w:rPr>
          <w:rFonts w:hint="eastAsia"/>
          <w:snapToGrid w:val="0"/>
          <w:sz w:val="32"/>
          <w:u w:val="single"/>
        </w:rPr>
        <w:t xml:space="preserve">             </w:t>
      </w:r>
    </w:p>
    <w:p w14:paraId="716BB7CB" w14:textId="77777777" w:rsidR="009B67C0" w:rsidRPr="004E77B2" w:rsidRDefault="00240ED1" w:rsidP="009B67C0">
      <w:pPr>
        <w:spacing w:line="300" w:lineRule="atLeast"/>
        <w:ind w:leftChars="342" w:left="821"/>
        <w:rPr>
          <w:snapToGrid w:val="0"/>
          <w:sz w:val="32"/>
          <w:u w:val="single"/>
        </w:rPr>
      </w:pPr>
      <w:r>
        <w:rPr>
          <w:rFonts w:hint="eastAsia"/>
          <w:snapToGrid w:val="0"/>
          <w:sz w:val="32"/>
        </w:rPr>
        <w:t>项目负责人</w:t>
      </w:r>
      <w:r w:rsidR="009B67C0">
        <w:rPr>
          <w:rFonts w:hint="eastAsia"/>
          <w:snapToGrid w:val="0"/>
          <w:sz w:val="32"/>
        </w:rPr>
        <w:t>：</w:t>
      </w:r>
      <w:r w:rsidR="009B67C0">
        <w:rPr>
          <w:rFonts w:hint="eastAsia"/>
          <w:snapToGrid w:val="0"/>
          <w:sz w:val="32"/>
          <w:u w:val="single"/>
        </w:rPr>
        <w:t xml:space="preserve">  </w:t>
      </w:r>
      <w:r w:rsidR="00BC6CB2" w:rsidRPr="00BC6CB2">
        <w:rPr>
          <w:rFonts w:hint="eastAsia"/>
          <w:snapToGrid w:val="0"/>
          <w:u w:val="single"/>
        </w:rPr>
        <w:t>胡炳城</w:t>
      </w:r>
      <w:r w:rsidR="009B67C0" w:rsidRPr="00BC6CB2">
        <w:rPr>
          <w:rFonts w:hint="eastAsia"/>
          <w:snapToGrid w:val="0"/>
          <w:u w:val="single"/>
        </w:rPr>
        <w:t xml:space="preserve">   </w:t>
      </w:r>
      <w:r w:rsidR="009B67C0">
        <w:rPr>
          <w:rFonts w:hint="eastAsia"/>
          <w:snapToGrid w:val="0"/>
          <w:sz w:val="32"/>
          <w:u w:val="single"/>
        </w:rPr>
        <w:t xml:space="preserve">                   </w:t>
      </w:r>
      <w:r w:rsidR="00BC6CB2">
        <w:rPr>
          <w:snapToGrid w:val="0"/>
          <w:sz w:val="32"/>
          <w:u w:val="single"/>
        </w:rPr>
        <w:t xml:space="preserve">   </w:t>
      </w:r>
      <w:r w:rsidR="009B67C0">
        <w:rPr>
          <w:rFonts w:hint="eastAsia"/>
          <w:snapToGrid w:val="0"/>
          <w:sz w:val="32"/>
          <w:u w:val="single"/>
        </w:rPr>
        <w:t xml:space="preserve">     </w:t>
      </w:r>
    </w:p>
    <w:p w14:paraId="4C76CD66" w14:textId="77777777" w:rsidR="009B67C0" w:rsidRDefault="00240ED1" w:rsidP="009B67C0">
      <w:pPr>
        <w:spacing w:line="300" w:lineRule="atLeast"/>
        <w:ind w:leftChars="342" w:left="821"/>
        <w:rPr>
          <w:snapToGrid w:val="0"/>
          <w:sz w:val="32"/>
          <w:u w:val="single"/>
        </w:rPr>
      </w:pPr>
      <w:r>
        <w:rPr>
          <w:rFonts w:hint="eastAsia"/>
          <w:snapToGrid w:val="0"/>
          <w:sz w:val="32"/>
        </w:rPr>
        <w:t>项目负责人</w:t>
      </w:r>
      <w:r w:rsidR="009B67C0">
        <w:rPr>
          <w:rFonts w:hint="eastAsia"/>
          <w:snapToGrid w:val="0"/>
          <w:sz w:val="32"/>
        </w:rPr>
        <w:t>所在院（系）：</w:t>
      </w:r>
      <w:r w:rsidRPr="00BC6CB2">
        <w:rPr>
          <w:rFonts w:hint="eastAsia"/>
          <w:snapToGrid w:val="0"/>
          <w:u w:val="single"/>
        </w:rPr>
        <w:t xml:space="preserve"> </w:t>
      </w:r>
      <w:r w:rsidR="00BC6CB2" w:rsidRPr="00BC6CB2">
        <w:rPr>
          <w:rFonts w:hint="eastAsia"/>
          <w:snapToGrid w:val="0"/>
          <w:u w:val="single"/>
        </w:rPr>
        <w:t>密西根学院</w:t>
      </w:r>
      <w:r w:rsidRPr="00BC6CB2">
        <w:rPr>
          <w:rFonts w:hint="eastAsia"/>
          <w:snapToGrid w:val="0"/>
          <w:u w:val="single"/>
        </w:rPr>
        <w:t xml:space="preserve">      </w:t>
      </w:r>
      <w:r>
        <w:rPr>
          <w:rFonts w:hint="eastAsia"/>
          <w:snapToGrid w:val="0"/>
          <w:sz w:val="32"/>
          <w:u w:val="single"/>
        </w:rPr>
        <w:t xml:space="preserve">                 </w:t>
      </w:r>
      <w:r w:rsidR="009B67C0">
        <w:rPr>
          <w:rFonts w:hint="eastAsia"/>
          <w:snapToGrid w:val="0"/>
          <w:sz w:val="32"/>
          <w:u w:val="single"/>
        </w:rPr>
        <w:t xml:space="preserve"> </w:t>
      </w:r>
    </w:p>
    <w:p w14:paraId="04B29634" w14:textId="77777777" w:rsidR="009B67C0" w:rsidRPr="00741473" w:rsidRDefault="00240ED1" w:rsidP="009B67C0">
      <w:pPr>
        <w:spacing w:line="300" w:lineRule="atLeast"/>
        <w:ind w:leftChars="342" w:left="821"/>
        <w:rPr>
          <w:snapToGrid w:val="0"/>
          <w:sz w:val="32"/>
          <w:u w:val="single"/>
        </w:rPr>
      </w:pPr>
      <w:r>
        <w:rPr>
          <w:rFonts w:hint="eastAsia"/>
          <w:snapToGrid w:val="0"/>
          <w:sz w:val="32"/>
        </w:rPr>
        <w:t>指导</w:t>
      </w:r>
      <w:r w:rsidR="00F15587">
        <w:rPr>
          <w:rFonts w:hint="eastAsia"/>
          <w:snapToGrid w:val="0"/>
          <w:sz w:val="32"/>
        </w:rPr>
        <w:t>教</w:t>
      </w:r>
      <w:r>
        <w:rPr>
          <w:rFonts w:hint="eastAsia"/>
          <w:snapToGrid w:val="0"/>
          <w:sz w:val="32"/>
        </w:rPr>
        <w:t>师</w:t>
      </w:r>
      <w:r w:rsidR="009B67C0">
        <w:rPr>
          <w:rFonts w:hint="eastAsia"/>
          <w:snapToGrid w:val="0"/>
          <w:sz w:val="32"/>
        </w:rPr>
        <w:t>：</w:t>
      </w:r>
      <w:r w:rsidR="009B67C0">
        <w:rPr>
          <w:rFonts w:hint="eastAsia"/>
          <w:snapToGrid w:val="0"/>
          <w:sz w:val="32"/>
          <w:u w:val="single"/>
        </w:rPr>
        <w:t xml:space="preserve"> </w:t>
      </w:r>
      <w:r w:rsidR="00BC6CB2" w:rsidRPr="00BC6CB2">
        <w:rPr>
          <w:rFonts w:hint="eastAsia"/>
          <w:snapToGrid w:val="0"/>
          <w:u w:val="single"/>
        </w:rPr>
        <w:t>杨宇红</w:t>
      </w:r>
      <w:r w:rsidR="009B67C0" w:rsidRPr="00BC6CB2">
        <w:rPr>
          <w:rFonts w:hint="eastAsia"/>
          <w:snapToGrid w:val="0"/>
          <w:u w:val="single"/>
        </w:rPr>
        <w:t xml:space="preserve"> </w:t>
      </w:r>
      <w:r w:rsidR="009B67C0">
        <w:rPr>
          <w:rFonts w:hint="eastAsia"/>
          <w:snapToGrid w:val="0"/>
          <w:sz w:val="32"/>
          <w:u w:val="single"/>
        </w:rPr>
        <w:t xml:space="preserve">                                    </w:t>
      </w:r>
    </w:p>
    <w:p w14:paraId="5238FBB1" w14:textId="77777777" w:rsidR="009B67C0" w:rsidRPr="00741473" w:rsidRDefault="009B67C0" w:rsidP="009B67C0">
      <w:pPr>
        <w:spacing w:line="300" w:lineRule="atLeast"/>
        <w:ind w:leftChars="342" w:left="821"/>
        <w:rPr>
          <w:snapToGrid w:val="0"/>
          <w:sz w:val="32"/>
          <w:u w:val="single"/>
        </w:rPr>
      </w:pPr>
      <w:r>
        <w:rPr>
          <w:rFonts w:hint="eastAsia"/>
          <w:snapToGrid w:val="0"/>
          <w:sz w:val="32"/>
        </w:rPr>
        <w:t>指导</w:t>
      </w:r>
      <w:r w:rsidR="00F15587">
        <w:rPr>
          <w:rFonts w:hint="eastAsia"/>
          <w:snapToGrid w:val="0"/>
          <w:sz w:val="32"/>
        </w:rPr>
        <w:t>教</w:t>
      </w:r>
      <w:r>
        <w:rPr>
          <w:rFonts w:hint="eastAsia"/>
          <w:snapToGrid w:val="0"/>
          <w:sz w:val="32"/>
        </w:rPr>
        <w:t>师所在院（系）：</w:t>
      </w:r>
      <w:r>
        <w:rPr>
          <w:rFonts w:hint="eastAsia"/>
          <w:snapToGrid w:val="0"/>
          <w:sz w:val="32"/>
          <w:u w:val="single"/>
        </w:rPr>
        <w:t xml:space="preserve">  </w:t>
      </w:r>
      <w:r w:rsidR="00BC6CB2" w:rsidRPr="00BC6CB2">
        <w:rPr>
          <w:rFonts w:hint="eastAsia"/>
          <w:snapToGrid w:val="0"/>
          <w:u w:val="single"/>
        </w:rPr>
        <w:t>电院</w:t>
      </w:r>
      <w:r w:rsidRPr="00BC6CB2">
        <w:rPr>
          <w:rFonts w:hint="eastAsia"/>
          <w:snapToGrid w:val="0"/>
          <w:u w:val="single"/>
        </w:rPr>
        <w:t xml:space="preserve"> </w:t>
      </w:r>
      <w:r>
        <w:rPr>
          <w:rFonts w:hint="eastAsia"/>
          <w:snapToGrid w:val="0"/>
          <w:sz w:val="32"/>
          <w:u w:val="single"/>
        </w:rPr>
        <w:t xml:space="preserve">                                   </w:t>
      </w:r>
    </w:p>
    <w:p w14:paraId="6F1C94FB" w14:textId="77777777" w:rsidR="009B67C0" w:rsidRDefault="009B67C0" w:rsidP="009B67C0">
      <w:pPr>
        <w:spacing w:line="300" w:lineRule="atLeast"/>
        <w:ind w:leftChars="342" w:left="821"/>
        <w:rPr>
          <w:snapToGrid w:val="0"/>
          <w:sz w:val="32"/>
          <w:u w:val="single"/>
        </w:rPr>
      </w:pPr>
      <w:r>
        <w:rPr>
          <w:rFonts w:hint="eastAsia"/>
          <w:snapToGrid w:val="0"/>
          <w:sz w:val="32"/>
        </w:rPr>
        <w:t>项目报告时间：</w:t>
      </w:r>
      <w:r>
        <w:rPr>
          <w:rFonts w:hint="eastAsia"/>
          <w:snapToGrid w:val="0"/>
          <w:sz w:val="32"/>
          <w:u w:val="single"/>
        </w:rPr>
        <w:t xml:space="preserve"> </w:t>
      </w:r>
      <w:r w:rsidR="00BC6CB2" w:rsidRPr="00BC6CB2">
        <w:rPr>
          <w:snapToGrid w:val="0"/>
          <w:u w:val="single"/>
        </w:rPr>
        <w:t>2017</w:t>
      </w:r>
      <w:r w:rsidR="00BC6CB2" w:rsidRPr="00BC6CB2">
        <w:rPr>
          <w:rFonts w:hint="eastAsia"/>
          <w:snapToGrid w:val="0"/>
          <w:u w:val="single"/>
        </w:rPr>
        <w:t>年1</w:t>
      </w:r>
      <w:r w:rsidR="00BC6CB2" w:rsidRPr="00BC6CB2">
        <w:rPr>
          <w:snapToGrid w:val="0"/>
          <w:u w:val="single"/>
        </w:rPr>
        <w:t>2</w:t>
      </w:r>
      <w:r w:rsidR="00BC6CB2" w:rsidRPr="00BC6CB2">
        <w:rPr>
          <w:rFonts w:hint="eastAsia"/>
          <w:snapToGrid w:val="0"/>
          <w:u w:val="single"/>
        </w:rPr>
        <w:t>月</w:t>
      </w:r>
      <w:r>
        <w:rPr>
          <w:rFonts w:hint="eastAsia"/>
          <w:snapToGrid w:val="0"/>
          <w:sz w:val="32"/>
          <w:u w:val="single"/>
        </w:rPr>
        <w:t xml:space="preserve">                         </w:t>
      </w:r>
      <w:bookmarkEnd w:id="3"/>
      <w:bookmarkEnd w:id="4"/>
      <w:r>
        <w:rPr>
          <w:rFonts w:hint="eastAsia"/>
          <w:snapToGrid w:val="0"/>
          <w:sz w:val="32"/>
          <w:u w:val="single"/>
        </w:rPr>
        <w:t xml:space="preserve">            </w:t>
      </w:r>
    </w:p>
    <w:p w14:paraId="368C5FAA" w14:textId="77777777" w:rsidR="009B67C0" w:rsidRDefault="009B67C0" w:rsidP="009B67C0">
      <w:pPr>
        <w:spacing w:line="300" w:lineRule="atLeast"/>
        <w:rPr>
          <w:snapToGrid w:val="0"/>
          <w:sz w:val="28"/>
        </w:rPr>
      </w:pPr>
    </w:p>
    <w:p w14:paraId="423EC79D" w14:textId="77777777" w:rsidR="009B67C0" w:rsidRDefault="009B67C0" w:rsidP="009B67C0">
      <w:pPr>
        <w:spacing w:line="300" w:lineRule="atLeast"/>
        <w:jc w:val="center"/>
        <w:rPr>
          <w:snapToGrid w:val="0"/>
        </w:rPr>
      </w:pPr>
    </w:p>
    <w:p w14:paraId="7D7C971E" w14:textId="77777777" w:rsidR="009B67C0" w:rsidRDefault="009B67C0" w:rsidP="009B67C0">
      <w:pPr>
        <w:spacing w:line="300" w:lineRule="atLeast"/>
        <w:jc w:val="center"/>
        <w:rPr>
          <w:snapToGrid w:val="0"/>
          <w:sz w:val="28"/>
        </w:rPr>
      </w:pPr>
    </w:p>
    <w:p w14:paraId="2FBE45DF" w14:textId="77777777" w:rsidR="009B67C0" w:rsidRDefault="009B67C0" w:rsidP="009B67C0">
      <w:pPr>
        <w:spacing w:line="300" w:lineRule="atLeast"/>
        <w:jc w:val="center"/>
        <w:rPr>
          <w:snapToGrid w:val="0"/>
          <w:sz w:val="28"/>
        </w:rPr>
      </w:pPr>
    </w:p>
    <w:p w14:paraId="318B4C1C" w14:textId="77777777" w:rsidR="009B67C0" w:rsidRDefault="009B67C0" w:rsidP="009B67C0">
      <w:pPr>
        <w:spacing w:line="300" w:lineRule="atLeast"/>
        <w:jc w:val="center"/>
        <w:rPr>
          <w:snapToGrid w:val="0"/>
          <w:sz w:val="28"/>
        </w:rPr>
      </w:pPr>
    </w:p>
    <w:p w14:paraId="47F3AEAE" w14:textId="77777777" w:rsidR="009B67C0" w:rsidRPr="009B67C0" w:rsidRDefault="009B67C0" w:rsidP="009B67C0">
      <w:pPr>
        <w:spacing w:line="300" w:lineRule="atLeast"/>
        <w:jc w:val="center"/>
        <w:rPr>
          <w:b/>
          <w:snapToGrid w:val="0"/>
          <w:sz w:val="32"/>
          <w:szCs w:val="32"/>
        </w:rPr>
      </w:pPr>
      <w:r w:rsidRPr="009B67C0">
        <w:rPr>
          <w:rFonts w:hint="eastAsia"/>
          <w:b/>
          <w:snapToGrid w:val="0"/>
          <w:sz w:val="32"/>
          <w:szCs w:val="32"/>
        </w:rPr>
        <w:t>教务处制表</w:t>
      </w:r>
    </w:p>
    <w:p w14:paraId="6A812140" w14:textId="77777777" w:rsidR="009B67C0" w:rsidRDefault="009B67C0" w:rsidP="009B67C0">
      <w:pPr>
        <w:spacing w:line="360" w:lineRule="auto"/>
        <w:rPr>
          <w:snapToGrid w:val="0"/>
          <w:sz w:val="28"/>
        </w:rPr>
      </w:pPr>
    </w:p>
    <w:p w14:paraId="76E57E7F" w14:textId="77777777" w:rsidR="009B67C0" w:rsidRDefault="009B67C0" w:rsidP="009B67C0">
      <w:pPr>
        <w:spacing w:line="500" w:lineRule="exact"/>
        <w:jc w:val="center"/>
      </w:pPr>
    </w:p>
    <w:p w14:paraId="5D32BDB4" w14:textId="77777777" w:rsidR="009B67C0" w:rsidRDefault="009B67C0" w:rsidP="009B67C0">
      <w:pPr>
        <w:spacing w:line="500" w:lineRule="exact"/>
        <w:jc w:val="center"/>
      </w:pPr>
    </w:p>
    <w:p w14:paraId="7EA48E0F" w14:textId="77777777" w:rsidR="009B67C0" w:rsidRDefault="009B67C0" w:rsidP="009B67C0">
      <w:pPr>
        <w:spacing w:line="500" w:lineRule="exact"/>
        <w:jc w:val="center"/>
        <w:rPr>
          <w:rFonts w:eastAsia="黑体"/>
          <w:b/>
          <w:spacing w:val="32"/>
          <w:sz w:val="36"/>
        </w:rPr>
      </w:pPr>
      <w:r>
        <w:rPr>
          <w:rFonts w:eastAsia="黑体" w:hint="eastAsia"/>
          <w:b/>
          <w:spacing w:val="32"/>
          <w:sz w:val="36"/>
        </w:rPr>
        <w:t>填表说明</w:t>
      </w:r>
    </w:p>
    <w:p w14:paraId="09EAD654" w14:textId="77777777" w:rsidR="009B67C0" w:rsidRDefault="009B67C0" w:rsidP="009B67C0">
      <w:pPr>
        <w:spacing w:line="500" w:lineRule="exact"/>
        <w:jc w:val="center"/>
        <w:rPr>
          <w:rFonts w:eastAsia="黑体"/>
          <w:sz w:val="36"/>
        </w:rPr>
      </w:pPr>
    </w:p>
    <w:p w14:paraId="112D182E" w14:textId="77777777" w:rsidR="009B67C0" w:rsidRDefault="009B67C0" w:rsidP="009B67C0">
      <w:pPr>
        <w:spacing w:line="500" w:lineRule="exact"/>
        <w:jc w:val="center"/>
        <w:rPr>
          <w:rFonts w:eastAsia="黑体"/>
          <w:sz w:val="36"/>
        </w:rPr>
      </w:pPr>
    </w:p>
    <w:p w14:paraId="0A055104" w14:textId="77777777" w:rsidR="00E03E5E" w:rsidRPr="00240ED1" w:rsidRDefault="009B67C0" w:rsidP="00240ED1">
      <w:pPr>
        <w:spacing w:line="400" w:lineRule="atLeast"/>
        <w:ind w:leftChars="51" w:left="122" w:right="113" w:firstLineChars="200" w:firstLine="560"/>
        <w:rPr>
          <w:sz w:val="28"/>
          <w:szCs w:val="28"/>
        </w:rPr>
      </w:pPr>
      <w:r w:rsidRPr="00240ED1">
        <w:rPr>
          <w:rFonts w:hint="eastAsia"/>
          <w:sz w:val="28"/>
          <w:szCs w:val="28"/>
        </w:rPr>
        <w:t>一、</w:t>
      </w:r>
      <w:r w:rsidR="00240ED1" w:rsidRPr="00240ED1">
        <w:rPr>
          <w:sz w:val="28"/>
          <w:szCs w:val="28"/>
        </w:rPr>
        <w:t>请</w:t>
      </w:r>
      <w:r w:rsidR="00E03E5E" w:rsidRPr="00240ED1">
        <w:rPr>
          <w:sz w:val="28"/>
          <w:szCs w:val="28"/>
        </w:rPr>
        <w:t>项目负责人</w:t>
      </w:r>
      <w:r w:rsidR="00E03E5E" w:rsidRPr="00240ED1">
        <w:rPr>
          <w:rFonts w:hint="eastAsia"/>
          <w:sz w:val="28"/>
          <w:szCs w:val="28"/>
        </w:rPr>
        <w:t>根据项目学期检查的要求进行</w:t>
      </w:r>
      <w:r w:rsidR="00240ED1" w:rsidRPr="00240ED1">
        <w:rPr>
          <w:sz w:val="28"/>
          <w:szCs w:val="28"/>
        </w:rPr>
        <w:t>自查，及时</w:t>
      </w:r>
      <w:r w:rsidR="00E03E5E" w:rsidRPr="00240ED1">
        <w:rPr>
          <w:sz w:val="28"/>
          <w:szCs w:val="28"/>
        </w:rPr>
        <w:t>发现项目实施过程中存在的问题，分析原因，并提出</w:t>
      </w:r>
      <w:r w:rsidR="00240ED1" w:rsidRPr="00240ED1">
        <w:rPr>
          <w:rFonts w:hint="eastAsia"/>
          <w:sz w:val="28"/>
          <w:szCs w:val="28"/>
        </w:rPr>
        <w:t>解决思路和</w:t>
      </w:r>
      <w:r w:rsidR="00240ED1" w:rsidRPr="00240ED1">
        <w:rPr>
          <w:sz w:val="28"/>
          <w:szCs w:val="28"/>
        </w:rPr>
        <w:t>措施，</w:t>
      </w:r>
      <w:r w:rsidR="00E03E5E" w:rsidRPr="00240ED1">
        <w:rPr>
          <w:sz w:val="28"/>
          <w:szCs w:val="28"/>
        </w:rPr>
        <w:t>明确下</w:t>
      </w:r>
      <w:r w:rsidR="00240ED1" w:rsidRPr="00240ED1">
        <w:rPr>
          <w:rFonts w:hint="eastAsia"/>
          <w:sz w:val="28"/>
          <w:szCs w:val="28"/>
        </w:rPr>
        <w:t>一</w:t>
      </w:r>
      <w:r w:rsidR="00E03E5E" w:rsidRPr="00240ED1">
        <w:rPr>
          <w:sz w:val="28"/>
          <w:szCs w:val="28"/>
        </w:rPr>
        <w:t>阶段任务。</w:t>
      </w:r>
      <w:r w:rsidR="00E03E5E" w:rsidRPr="00240ED1">
        <w:rPr>
          <w:rFonts w:hint="eastAsia"/>
          <w:sz w:val="28"/>
          <w:szCs w:val="28"/>
        </w:rPr>
        <w:t xml:space="preserve"> </w:t>
      </w:r>
    </w:p>
    <w:p w14:paraId="0901B1B1" w14:textId="77777777" w:rsidR="009B67C0" w:rsidRPr="00240ED1" w:rsidRDefault="00E03E5E" w:rsidP="00240ED1">
      <w:pPr>
        <w:spacing w:line="400" w:lineRule="atLeast"/>
        <w:ind w:leftChars="51" w:left="122" w:right="113" w:firstLineChars="200" w:firstLine="560"/>
        <w:rPr>
          <w:sz w:val="28"/>
          <w:szCs w:val="28"/>
        </w:rPr>
      </w:pPr>
      <w:r w:rsidRPr="00240ED1">
        <w:rPr>
          <w:rFonts w:hint="eastAsia"/>
          <w:sz w:val="28"/>
          <w:szCs w:val="28"/>
        </w:rPr>
        <w:t>二、</w:t>
      </w:r>
      <w:r w:rsidR="00240ED1" w:rsidRPr="00240ED1">
        <w:rPr>
          <w:rFonts w:hint="eastAsia"/>
          <w:sz w:val="28"/>
          <w:szCs w:val="28"/>
        </w:rPr>
        <w:t>项目</w:t>
      </w:r>
      <w:r w:rsidR="009B67C0" w:rsidRPr="00240ED1">
        <w:rPr>
          <w:rFonts w:hint="eastAsia"/>
          <w:sz w:val="28"/>
          <w:szCs w:val="28"/>
        </w:rPr>
        <w:t>负责人</w:t>
      </w:r>
      <w:r w:rsidR="00240ED1" w:rsidRPr="00240ED1">
        <w:rPr>
          <w:rFonts w:hint="eastAsia"/>
          <w:sz w:val="28"/>
          <w:szCs w:val="28"/>
        </w:rPr>
        <w:t>应</w:t>
      </w:r>
      <w:r w:rsidR="009B67C0" w:rsidRPr="00240ED1">
        <w:rPr>
          <w:rFonts w:hint="eastAsia"/>
          <w:sz w:val="28"/>
          <w:szCs w:val="28"/>
        </w:rPr>
        <w:t>根据项目实施情况实事求是填写</w:t>
      </w:r>
      <w:r w:rsidR="00731F23">
        <w:rPr>
          <w:rFonts w:hint="eastAsia"/>
          <w:sz w:val="28"/>
          <w:szCs w:val="28"/>
        </w:rPr>
        <w:t>。填写字体请用宋体小四号，</w:t>
      </w:r>
      <w:r w:rsidR="009B67C0" w:rsidRPr="00240ED1">
        <w:rPr>
          <w:rFonts w:hint="eastAsia"/>
          <w:sz w:val="28"/>
          <w:szCs w:val="28"/>
        </w:rPr>
        <w:t xml:space="preserve">并用A4纸打印，于左侧装订成册。 </w:t>
      </w:r>
    </w:p>
    <w:p w14:paraId="210A7F5C" w14:textId="77777777" w:rsidR="009B67C0" w:rsidRPr="00240ED1" w:rsidRDefault="00E03E5E" w:rsidP="00240ED1">
      <w:pPr>
        <w:spacing w:line="400" w:lineRule="atLeast"/>
        <w:ind w:leftChars="51" w:left="122" w:right="113" w:firstLineChars="200" w:firstLine="560"/>
        <w:rPr>
          <w:sz w:val="28"/>
          <w:szCs w:val="28"/>
        </w:rPr>
      </w:pPr>
      <w:r w:rsidRPr="00240ED1">
        <w:rPr>
          <w:rFonts w:hint="eastAsia"/>
          <w:sz w:val="28"/>
          <w:szCs w:val="28"/>
        </w:rPr>
        <w:t>三</w:t>
      </w:r>
      <w:r w:rsidR="009B67C0" w:rsidRPr="00240ED1">
        <w:rPr>
          <w:rFonts w:hint="eastAsia"/>
          <w:sz w:val="28"/>
          <w:szCs w:val="28"/>
        </w:rPr>
        <w:t>、项目负责人填写完</w:t>
      </w:r>
      <w:r w:rsidR="00240ED1" w:rsidRPr="00240ED1">
        <w:rPr>
          <w:rFonts w:hint="eastAsia"/>
          <w:sz w:val="28"/>
          <w:szCs w:val="28"/>
        </w:rPr>
        <w:t>后，须请指导教师审核，并签署意见</w:t>
      </w:r>
      <w:r w:rsidR="009B67C0" w:rsidRPr="00240ED1">
        <w:rPr>
          <w:rFonts w:hint="eastAsia"/>
          <w:sz w:val="28"/>
          <w:szCs w:val="28"/>
        </w:rPr>
        <w:t>。</w:t>
      </w:r>
    </w:p>
    <w:p w14:paraId="2AC4BEC5" w14:textId="77777777" w:rsidR="009B67C0" w:rsidRPr="00240ED1" w:rsidRDefault="00E03E5E" w:rsidP="00240ED1">
      <w:pPr>
        <w:spacing w:line="400" w:lineRule="atLeast"/>
        <w:ind w:leftChars="51" w:left="122" w:right="113" w:firstLineChars="200" w:firstLine="560"/>
        <w:rPr>
          <w:sz w:val="28"/>
          <w:szCs w:val="28"/>
        </w:rPr>
      </w:pPr>
      <w:r w:rsidRPr="00240ED1">
        <w:rPr>
          <w:rFonts w:hint="eastAsia"/>
          <w:sz w:val="28"/>
          <w:szCs w:val="28"/>
        </w:rPr>
        <w:t>四</w:t>
      </w:r>
      <w:r w:rsidR="00240ED1" w:rsidRPr="00240ED1">
        <w:rPr>
          <w:rFonts w:hint="eastAsia"/>
          <w:sz w:val="28"/>
          <w:szCs w:val="28"/>
        </w:rPr>
        <w:t>、本表</w:t>
      </w:r>
      <w:r w:rsidR="00F15587">
        <w:rPr>
          <w:rFonts w:hint="eastAsia"/>
          <w:sz w:val="28"/>
          <w:szCs w:val="28"/>
        </w:rPr>
        <w:t>由</w:t>
      </w:r>
      <w:r w:rsidR="00240ED1" w:rsidRPr="00240ED1">
        <w:rPr>
          <w:rFonts w:hint="eastAsia"/>
          <w:sz w:val="28"/>
          <w:szCs w:val="28"/>
        </w:rPr>
        <w:t>项目</w:t>
      </w:r>
      <w:r w:rsidR="00F15587">
        <w:rPr>
          <w:rFonts w:hint="eastAsia"/>
          <w:sz w:val="28"/>
          <w:szCs w:val="28"/>
        </w:rPr>
        <w:t>负责</w:t>
      </w:r>
      <w:r w:rsidR="009B67C0" w:rsidRPr="00240ED1">
        <w:rPr>
          <w:rFonts w:hint="eastAsia"/>
          <w:sz w:val="28"/>
          <w:szCs w:val="28"/>
        </w:rPr>
        <w:t>人</w:t>
      </w:r>
      <w:r w:rsidR="00240ED1" w:rsidRPr="00240ED1">
        <w:rPr>
          <w:rFonts w:hint="eastAsia"/>
          <w:sz w:val="28"/>
          <w:szCs w:val="28"/>
        </w:rPr>
        <w:t>提</w:t>
      </w:r>
      <w:r w:rsidR="00F15587">
        <w:rPr>
          <w:rFonts w:hint="eastAsia"/>
          <w:sz w:val="28"/>
          <w:szCs w:val="28"/>
        </w:rPr>
        <w:t>交所在</w:t>
      </w:r>
      <w:r w:rsidR="009B67C0" w:rsidRPr="00240ED1">
        <w:rPr>
          <w:rFonts w:hint="eastAsia"/>
          <w:sz w:val="28"/>
          <w:szCs w:val="28"/>
        </w:rPr>
        <w:t>院</w:t>
      </w:r>
      <w:r w:rsidR="00F15587">
        <w:rPr>
          <w:rFonts w:hint="eastAsia"/>
          <w:sz w:val="28"/>
          <w:szCs w:val="28"/>
        </w:rPr>
        <w:t>（系）</w:t>
      </w:r>
      <w:r w:rsidR="00F93B74" w:rsidRPr="00240ED1">
        <w:rPr>
          <w:rFonts w:hint="eastAsia"/>
          <w:sz w:val="28"/>
          <w:szCs w:val="28"/>
        </w:rPr>
        <w:t>大学生创新性实验计划院（系）工作组负责</w:t>
      </w:r>
      <w:r w:rsidR="00F15587">
        <w:rPr>
          <w:rFonts w:hint="eastAsia"/>
          <w:sz w:val="28"/>
          <w:szCs w:val="28"/>
        </w:rPr>
        <w:t>人</w:t>
      </w:r>
      <w:r w:rsidR="00240ED1" w:rsidRPr="00240ED1">
        <w:rPr>
          <w:rFonts w:hint="eastAsia"/>
          <w:sz w:val="28"/>
          <w:szCs w:val="28"/>
        </w:rPr>
        <w:t>签署意见</w:t>
      </w:r>
      <w:r w:rsidR="00F93B74" w:rsidRPr="00240ED1">
        <w:rPr>
          <w:rFonts w:hint="eastAsia"/>
          <w:sz w:val="28"/>
          <w:szCs w:val="28"/>
        </w:rPr>
        <w:t>。</w:t>
      </w:r>
    </w:p>
    <w:p w14:paraId="58D756F1" w14:textId="77777777" w:rsidR="009B67C0" w:rsidRPr="00240ED1" w:rsidRDefault="00E03E5E" w:rsidP="00240ED1">
      <w:pPr>
        <w:spacing w:line="400" w:lineRule="atLeast"/>
        <w:ind w:leftChars="51" w:left="122" w:right="113" w:firstLineChars="200" w:firstLine="560"/>
        <w:rPr>
          <w:sz w:val="28"/>
          <w:szCs w:val="28"/>
        </w:rPr>
      </w:pPr>
      <w:r w:rsidRPr="00240ED1">
        <w:rPr>
          <w:rFonts w:hint="eastAsia"/>
          <w:sz w:val="28"/>
          <w:szCs w:val="28"/>
        </w:rPr>
        <w:t>五</w:t>
      </w:r>
      <w:r w:rsidR="009B67C0" w:rsidRPr="00240ED1">
        <w:rPr>
          <w:rFonts w:hint="eastAsia"/>
          <w:sz w:val="28"/>
          <w:szCs w:val="28"/>
        </w:rPr>
        <w:t>、《</w:t>
      </w:r>
      <w:r w:rsidR="00F93B74" w:rsidRPr="00240ED1">
        <w:rPr>
          <w:rFonts w:hint="eastAsia"/>
          <w:sz w:val="28"/>
          <w:szCs w:val="28"/>
        </w:rPr>
        <w:t>上海交通大学</w:t>
      </w:r>
      <w:r w:rsidR="00E250B5">
        <w:rPr>
          <w:rFonts w:hint="eastAsia"/>
          <w:sz w:val="28"/>
          <w:szCs w:val="28"/>
        </w:rPr>
        <w:t>大学生创新实践计划</w:t>
      </w:r>
      <w:r w:rsidR="00F93B74" w:rsidRPr="00240ED1">
        <w:rPr>
          <w:rFonts w:hint="eastAsia"/>
          <w:sz w:val="28"/>
          <w:szCs w:val="28"/>
        </w:rPr>
        <w:t>项目学期检查</w:t>
      </w:r>
      <w:r w:rsidR="00F15587">
        <w:rPr>
          <w:rFonts w:hint="eastAsia"/>
          <w:sz w:val="28"/>
          <w:szCs w:val="28"/>
        </w:rPr>
        <w:t>报告</w:t>
      </w:r>
      <w:r w:rsidR="009B67C0" w:rsidRPr="00240ED1">
        <w:rPr>
          <w:rFonts w:hint="eastAsia"/>
          <w:sz w:val="28"/>
          <w:szCs w:val="28"/>
        </w:rPr>
        <w:t>》将作为项目结题的主要材料之一。</w:t>
      </w:r>
    </w:p>
    <w:p w14:paraId="582F5169" w14:textId="77777777" w:rsidR="009B67C0" w:rsidRPr="00240ED1" w:rsidRDefault="00E03E5E" w:rsidP="00240ED1">
      <w:pPr>
        <w:spacing w:line="400" w:lineRule="atLeast"/>
        <w:ind w:leftChars="51" w:left="122" w:right="113" w:firstLineChars="200" w:firstLine="560"/>
        <w:rPr>
          <w:sz w:val="28"/>
          <w:szCs w:val="28"/>
        </w:rPr>
      </w:pPr>
      <w:r w:rsidRPr="00240ED1">
        <w:rPr>
          <w:rFonts w:hint="eastAsia"/>
          <w:sz w:val="28"/>
          <w:szCs w:val="28"/>
        </w:rPr>
        <w:t>六</w:t>
      </w:r>
      <w:r w:rsidR="00F93B74" w:rsidRPr="00240ED1">
        <w:rPr>
          <w:rFonts w:hint="eastAsia"/>
          <w:sz w:val="28"/>
          <w:szCs w:val="28"/>
        </w:rPr>
        <w:t>、</w:t>
      </w:r>
      <w:r w:rsidR="00240ED1" w:rsidRPr="00240ED1">
        <w:rPr>
          <w:rFonts w:hint="eastAsia"/>
          <w:sz w:val="28"/>
          <w:szCs w:val="28"/>
        </w:rPr>
        <w:t>本表格</w:t>
      </w:r>
      <w:r w:rsidRPr="00240ED1">
        <w:rPr>
          <w:rFonts w:hint="eastAsia"/>
          <w:sz w:val="28"/>
          <w:szCs w:val="28"/>
        </w:rPr>
        <w:t>不够可自行扩页</w:t>
      </w:r>
      <w:r w:rsidR="00240ED1" w:rsidRPr="00240ED1">
        <w:rPr>
          <w:rFonts w:hint="eastAsia"/>
          <w:sz w:val="28"/>
          <w:szCs w:val="28"/>
        </w:rPr>
        <w:t>，</w:t>
      </w:r>
      <w:r w:rsidRPr="00240ED1">
        <w:rPr>
          <w:rFonts w:hint="eastAsia"/>
          <w:sz w:val="28"/>
          <w:szCs w:val="28"/>
        </w:rPr>
        <w:t>并请附</w:t>
      </w:r>
      <w:r w:rsidR="00240ED1" w:rsidRPr="00240ED1">
        <w:rPr>
          <w:rFonts w:hint="eastAsia"/>
          <w:sz w:val="28"/>
          <w:szCs w:val="28"/>
        </w:rPr>
        <w:t>有</w:t>
      </w:r>
      <w:r w:rsidRPr="00240ED1">
        <w:rPr>
          <w:rFonts w:hint="eastAsia"/>
          <w:sz w:val="28"/>
          <w:szCs w:val="28"/>
        </w:rPr>
        <w:t>关</w:t>
      </w:r>
      <w:r w:rsidR="00240ED1" w:rsidRPr="00240ED1">
        <w:rPr>
          <w:rFonts w:hint="eastAsia"/>
          <w:sz w:val="28"/>
          <w:szCs w:val="28"/>
        </w:rPr>
        <w:t>公开</w:t>
      </w:r>
      <w:r w:rsidRPr="00240ED1">
        <w:rPr>
          <w:rFonts w:hint="eastAsia"/>
          <w:sz w:val="28"/>
          <w:szCs w:val="28"/>
        </w:rPr>
        <w:t>发表论文、成果实物及其证明材料，以及《经费使用单》等相关</w:t>
      </w:r>
      <w:r w:rsidR="00F15587">
        <w:rPr>
          <w:rFonts w:hint="eastAsia"/>
          <w:sz w:val="28"/>
          <w:szCs w:val="28"/>
        </w:rPr>
        <w:t>材料</w:t>
      </w:r>
      <w:r w:rsidRPr="00240ED1">
        <w:rPr>
          <w:rFonts w:hint="eastAsia"/>
          <w:sz w:val="28"/>
          <w:szCs w:val="28"/>
        </w:rPr>
        <w:t>。</w:t>
      </w:r>
      <w:r w:rsidR="009B67C0" w:rsidRPr="00240ED1">
        <w:rPr>
          <w:rFonts w:hint="eastAsia"/>
          <w:sz w:val="28"/>
          <w:szCs w:val="28"/>
        </w:rPr>
        <w:t xml:space="preserve">   </w:t>
      </w:r>
    </w:p>
    <w:p w14:paraId="2A531EA2" w14:textId="77777777" w:rsidR="009B67C0" w:rsidRPr="00240ED1" w:rsidRDefault="009B67C0" w:rsidP="009B67C0">
      <w:pPr>
        <w:spacing w:line="400" w:lineRule="atLeast"/>
        <w:ind w:leftChars="51" w:left="122" w:right="113" w:firstLineChars="200" w:firstLine="560"/>
        <w:rPr>
          <w:rFonts w:ascii="仿宋_GB2312" w:eastAsia="仿宋_GB2312"/>
          <w:sz w:val="28"/>
          <w:szCs w:val="28"/>
        </w:rPr>
      </w:pPr>
    </w:p>
    <w:p w14:paraId="51CAFF7F" w14:textId="77777777" w:rsidR="00240ED1" w:rsidRPr="00F15587" w:rsidRDefault="00240ED1" w:rsidP="009B67C0">
      <w:pPr>
        <w:spacing w:line="400" w:lineRule="atLeast"/>
        <w:ind w:leftChars="51" w:left="122" w:right="113" w:firstLineChars="200" w:firstLine="560"/>
        <w:rPr>
          <w:rFonts w:ascii="仿宋_GB2312" w:eastAsia="仿宋_GB2312"/>
          <w:sz w:val="28"/>
          <w:szCs w:val="28"/>
        </w:rPr>
      </w:pPr>
    </w:p>
    <w:p w14:paraId="73B89263" w14:textId="77777777" w:rsidR="00240ED1" w:rsidRPr="00240ED1" w:rsidRDefault="00240ED1" w:rsidP="009B67C0">
      <w:pPr>
        <w:spacing w:line="400" w:lineRule="atLeast"/>
        <w:ind w:leftChars="51" w:left="122" w:right="113" w:firstLineChars="200" w:firstLine="560"/>
        <w:rPr>
          <w:rFonts w:ascii="仿宋_GB2312" w:eastAsia="仿宋_GB2312"/>
          <w:sz w:val="28"/>
          <w:szCs w:val="28"/>
        </w:rPr>
      </w:pPr>
    </w:p>
    <w:p w14:paraId="0AD4C559" w14:textId="77777777" w:rsidR="00240ED1" w:rsidRDefault="00240ED1" w:rsidP="009B67C0">
      <w:pPr>
        <w:spacing w:line="400" w:lineRule="atLeast"/>
        <w:ind w:leftChars="51" w:left="122" w:right="113" w:firstLineChars="200" w:firstLine="560"/>
        <w:rPr>
          <w:rFonts w:ascii="仿宋_GB2312" w:eastAsia="仿宋_GB2312"/>
          <w:sz w:val="28"/>
        </w:rPr>
      </w:pPr>
    </w:p>
    <w:p w14:paraId="1FA391AB" w14:textId="77777777" w:rsidR="00103BEE" w:rsidRDefault="00103BEE" w:rsidP="009B67C0">
      <w:pPr>
        <w:spacing w:line="400" w:lineRule="atLeast"/>
        <w:ind w:leftChars="51" w:left="122" w:right="113" w:firstLineChars="200" w:firstLine="560"/>
        <w:rPr>
          <w:rFonts w:ascii="仿宋_GB2312" w:eastAsia="仿宋_GB2312"/>
          <w:sz w:val="28"/>
        </w:rPr>
      </w:pPr>
    </w:p>
    <w:p w14:paraId="611818A6" w14:textId="77777777" w:rsidR="00103BEE" w:rsidRPr="00240ED1" w:rsidRDefault="00103BEE" w:rsidP="009B67C0">
      <w:pPr>
        <w:spacing w:line="400" w:lineRule="atLeast"/>
        <w:ind w:leftChars="51" w:left="122" w:right="113" w:firstLineChars="200" w:firstLine="560"/>
        <w:rPr>
          <w:rFonts w:ascii="仿宋_GB2312" w:eastAsia="仿宋_GB2312"/>
          <w:sz w:val="28"/>
        </w:rPr>
      </w:pPr>
    </w:p>
    <w:p w14:paraId="747675BD" w14:textId="77777777" w:rsidR="009B67C0" w:rsidRPr="00F8061A" w:rsidRDefault="009B67C0" w:rsidP="009B67C0">
      <w:pPr>
        <w:rPr>
          <w:b/>
          <w:bCs/>
          <w:sz w:val="15"/>
          <w:szCs w:val="15"/>
        </w:rPr>
      </w:pPr>
    </w:p>
    <w:tbl>
      <w:tblPr>
        <w:tblW w:w="900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316"/>
      </w:tblGrid>
      <w:tr w:rsidR="008770E8" w14:paraId="4D8B1BE3" w14:textId="77777777">
        <w:trPr>
          <w:trHeight w:val="1519"/>
        </w:trPr>
        <w:tc>
          <w:tcPr>
            <w:tcW w:w="9000" w:type="dxa"/>
          </w:tcPr>
          <w:p w14:paraId="7F8FC0E7" w14:textId="77777777" w:rsidR="008770E8" w:rsidRPr="00240ED1" w:rsidRDefault="00206AA9">
            <w:pPr>
              <w:rPr>
                <w:rFonts w:hAnsi="华文楷体"/>
                <w:sz w:val="28"/>
                <w:szCs w:val="28"/>
              </w:rPr>
            </w:pPr>
            <w:r w:rsidRPr="00240ED1">
              <w:rPr>
                <w:rFonts w:hAnsi="华文楷体" w:hint="eastAsia"/>
                <w:sz w:val="28"/>
                <w:szCs w:val="28"/>
              </w:rPr>
              <w:t>一、</w:t>
            </w:r>
            <w:r w:rsidR="008770E8" w:rsidRPr="00240ED1">
              <w:rPr>
                <w:rFonts w:hAnsi="华文楷体" w:hint="eastAsia"/>
                <w:sz w:val="28"/>
                <w:szCs w:val="28"/>
              </w:rPr>
              <w:t>项目进展情况：</w:t>
            </w:r>
          </w:p>
          <w:p w14:paraId="48E857D3" w14:textId="77777777" w:rsidR="008770E8" w:rsidRDefault="008770E8">
            <w:pPr>
              <w:rPr>
                <w:rFonts w:hAnsi="华文楷体"/>
              </w:rPr>
            </w:pPr>
          </w:p>
          <w:p w14:paraId="147E27E0" w14:textId="77777777" w:rsidR="00617CDF" w:rsidRPr="00617CDF" w:rsidRDefault="00617CDF" w:rsidP="00617CDF">
            <w:pPr>
              <w:rPr>
                <w:rFonts w:hAnsi="华文楷体"/>
              </w:rPr>
            </w:pPr>
            <w:bookmarkStart w:id="6" w:name="OLE_LINK56"/>
            <w:bookmarkStart w:id="7" w:name="OLE_LINK57"/>
            <w:bookmarkStart w:id="8" w:name="OLE_LINK58"/>
            <w:bookmarkStart w:id="9" w:name="_GoBack"/>
            <w:r>
              <w:rPr>
                <w:rFonts w:hAnsi="华文楷体" w:hint="eastAsia"/>
              </w:rPr>
              <w:t>此项目由胡炳城与林越川两人进行设计、制造及编程。林越川</w:t>
            </w:r>
            <w:r w:rsidRPr="00617CDF">
              <w:rPr>
                <w:rFonts w:hAnsi="华文楷体" w:hint="eastAsia"/>
              </w:rPr>
              <w:t>在这个项目中主要负责的是硬件的设计和制造</w:t>
            </w:r>
            <w:r>
              <w:rPr>
                <w:rFonts w:hAnsi="华文楷体" w:hint="eastAsia"/>
              </w:rPr>
              <w:t>，胡炳城主要负责软件编程及便携路由器的制作</w:t>
            </w:r>
            <w:r w:rsidRPr="00617CDF">
              <w:rPr>
                <w:rFonts w:hAnsi="华文楷体" w:hint="eastAsia"/>
              </w:rPr>
              <w:t>。</w:t>
            </w:r>
            <w:commentRangeStart w:id="10"/>
            <w:r w:rsidRPr="00617CDF">
              <w:rPr>
                <w:rFonts w:hAnsi="华文楷体" w:hint="eastAsia"/>
              </w:rPr>
              <w:t>我根据我们的设计目标：设计一个使用三思公司提供的智能球泡灯的打光设备，以及目标客户：淘宝卖家、爱美人士、家庭，解析出我们设计出的硬件设备应该具有以下特性</w:t>
            </w:r>
            <w:commentRangeEnd w:id="10"/>
            <w:r w:rsidR="00517BEF">
              <w:rPr>
                <w:rStyle w:val="aa"/>
              </w:rPr>
              <w:commentReference w:id="10"/>
            </w:r>
            <w:r w:rsidRPr="00617CDF">
              <w:rPr>
                <w:rFonts w:hAnsi="华文楷体" w:hint="eastAsia"/>
              </w:rPr>
              <w:t>：</w:t>
            </w:r>
          </w:p>
          <w:p w14:paraId="46CC7745" w14:textId="77777777" w:rsidR="00617CDF" w:rsidRPr="00617CDF" w:rsidRDefault="00617CDF" w:rsidP="00617CDF">
            <w:pPr>
              <w:rPr>
                <w:rFonts w:hAnsi="华文楷体"/>
              </w:rPr>
            </w:pPr>
            <w:r w:rsidRPr="00617CDF">
              <w:rPr>
                <w:rFonts w:hAnsi="华文楷体" w:hint="eastAsia"/>
              </w:rPr>
              <w:t>1</w:t>
            </w:r>
            <w:r w:rsidRPr="00617CDF">
              <w:rPr>
                <w:rFonts w:hAnsi="华文楷体"/>
              </w:rPr>
              <w:t xml:space="preserve"> </w:t>
            </w:r>
            <w:r w:rsidRPr="00617CDF">
              <w:rPr>
                <w:rFonts w:hAnsi="华文楷体" w:hint="eastAsia"/>
              </w:rPr>
              <w:t>制造价格应该远低于专业打光设备</w:t>
            </w:r>
          </w:p>
          <w:p w14:paraId="2D086311" w14:textId="77777777" w:rsidR="00617CDF" w:rsidRPr="00617CDF" w:rsidRDefault="00617CDF" w:rsidP="00617CDF">
            <w:pPr>
              <w:rPr>
                <w:rFonts w:hAnsi="华文楷体"/>
              </w:rPr>
            </w:pPr>
            <w:r w:rsidRPr="00617CDF">
              <w:rPr>
                <w:rFonts w:hAnsi="华文楷体" w:hint="eastAsia"/>
              </w:rPr>
              <w:t>2</w:t>
            </w:r>
            <w:r w:rsidRPr="00617CDF">
              <w:rPr>
                <w:rFonts w:hAnsi="华文楷体"/>
              </w:rPr>
              <w:t xml:space="preserve"> </w:t>
            </w:r>
            <w:r w:rsidRPr="00617CDF">
              <w:rPr>
                <w:rFonts w:hAnsi="华文楷体" w:hint="eastAsia"/>
              </w:rPr>
              <w:t>外形时尚</w:t>
            </w:r>
          </w:p>
          <w:p w14:paraId="35CD4437" w14:textId="77777777" w:rsidR="00617CDF" w:rsidRPr="00617CDF" w:rsidRDefault="00617CDF" w:rsidP="00617CDF">
            <w:pPr>
              <w:rPr>
                <w:rFonts w:hAnsi="华文楷体"/>
              </w:rPr>
            </w:pPr>
            <w:r w:rsidRPr="00617CDF">
              <w:rPr>
                <w:rFonts w:hAnsi="华文楷体" w:hint="eastAsia"/>
              </w:rPr>
              <w:t>3</w:t>
            </w:r>
            <w:r w:rsidRPr="00617CDF">
              <w:rPr>
                <w:rFonts w:hAnsi="华文楷体"/>
              </w:rPr>
              <w:t xml:space="preserve"> </w:t>
            </w:r>
            <w:r w:rsidRPr="00617CDF">
              <w:rPr>
                <w:rFonts w:hAnsi="华文楷体" w:hint="eastAsia"/>
              </w:rPr>
              <w:t>可折叠，收纳方便</w:t>
            </w:r>
          </w:p>
          <w:p w14:paraId="1EBEBEEF" w14:textId="77777777" w:rsidR="00617CDF" w:rsidRPr="00617CDF" w:rsidRDefault="00617CDF" w:rsidP="00617CDF">
            <w:pPr>
              <w:rPr>
                <w:rFonts w:hAnsi="华文楷体"/>
              </w:rPr>
            </w:pPr>
            <w:r w:rsidRPr="00617CDF">
              <w:rPr>
                <w:rFonts w:hAnsi="华文楷体" w:hint="eastAsia"/>
              </w:rPr>
              <w:t>4</w:t>
            </w:r>
            <w:r w:rsidRPr="00617CDF">
              <w:rPr>
                <w:rFonts w:hAnsi="华文楷体"/>
              </w:rPr>
              <w:t xml:space="preserve"> </w:t>
            </w:r>
            <w:r w:rsidRPr="00617CDF">
              <w:rPr>
                <w:rFonts w:hAnsi="华文楷体" w:hint="eastAsia"/>
              </w:rPr>
              <w:t>多用途</w:t>
            </w:r>
          </w:p>
          <w:p w14:paraId="16AF9F35" w14:textId="77777777" w:rsidR="00617CDF" w:rsidRPr="00617CDF" w:rsidRDefault="00617CDF" w:rsidP="00617CDF">
            <w:pPr>
              <w:rPr>
                <w:rFonts w:hAnsi="华文楷体"/>
              </w:rPr>
            </w:pPr>
          </w:p>
          <w:p w14:paraId="6A7B798F" w14:textId="77777777" w:rsidR="00617CDF" w:rsidRDefault="00617CDF" w:rsidP="00617CDF">
            <w:pPr>
              <w:rPr>
                <w:rFonts w:hAnsi="华文楷体"/>
              </w:rPr>
            </w:pPr>
            <w:r w:rsidRPr="00617CDF">
              <w:rPr>
                <w:rFonts w:hAnsi="华文楷体" w:hint="eastAsia"/>
              </w:rPr>
              <w:t>以下是我们硬件的初步设计</w:t>
            </w:r>
          </w:p>
          <w:bookmarkEnd w:id="6"/>
          <w:bookmarkEnd w:id="7"/>
          <w:bookmarkEnd w:id="8"/>
          <w:bookmarkEnd w:id="9"/>
          <w:p w14:paraId="1DF363D4" w14:textId="77777777" w:rsidR="00215B5E" w:rsidRPr="00617CDF" w:rsidRDefault="00390630" w:rsidP="00617CDF">
            <w:pPr>
              <w:rPr>
                <w:rFonts w:hAnsi="华文楷体"/>
              </w:rPr>
            </w:pPr>
            <w:r>
              <w:rPr>
                <w:rFonts w:hAnsi="华文楷体"/>
                <w:noProof/>
              </w:rPr>
              <w:drawing>
                <wp:inline distT="0" distB="0" distL="0" distR="0" wp14:anchorId="0953E669" wp14:editId="72BB009D">
                  <wp:extent cx="3189768" cy="4231640"/>
                  <wp:effectExtent l="0" t="0" r="0" b="0"/>
                  <wp:docPr id="2" name="图片 2" descr="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7"/>
                          <pic:cNvPicPr>
                            <a:picLocks/>
                          </pic:cNvPicPr>
                        </pic:nvPicPr>
                        <pic:blipFill>
                          <a:blip r:embed="rId10" cstate="print">
                            <a:extLst>
                              <a:ext uri="{28A0092B-C50C-407E-A947-70E740481C1C}">
                                <a14:useLocalDpi xmlns:a14="http://schemas.microsoft.com/office/drawing/2010/main" val="0"/>
                              </a:ext>
                            </a:extLst>
                          </a:blip>
                          <a:srcRect l="16733" t="5516" r="17809" b="1903"/>
                          <a:stretch>
                            <a:fillRect/>
                          </a:stretch>
                        </pic:blipFill>
                        <pic:spPr bwMode="auto">
                          <a:xfrm>
                            <a:off x="0" y="0"/>
                            <a:ext cx="3205211" cy="4252127"/>
                          </a:xfrm>
                          <a:prstGeom prst="rect">
                            <a:avLst/>
                          </a:prstGeom>
                          <a:noFill/>
                          <a:ln>
                            <a:noFill/>
                          </a:ln>
                        </pic:spPr>
                      </pic:pic>
                    </a:graphicData>
                  </a:graphic>
                </wp:inline>
              </w:drawing>
            </w:r>
          </w:p>
          <w:p w14:paraId="1D497FAE" w14:textId="77777777" w:rsidR="00617CDF" w:rsidRPr="00617CDF" w:rsidRDefault="00617CDF" w:rsidP="00617CDF">
            <w:pPr>
              <w:rPr>
                <w:rFonts w:hAnsi="华文楷体"/>
              </w:rPr>
            </w:pPr>
            <w:r w:rsidRPr="00617CDF">
              <w:rPr>
                <w:rFonts w:hAnsi="华文楷体" w:hint="eastAsia"/>
              </w:rPr>
              <w:t>设计特色：</w:t>
            </w:r>
            <w:r w:rsidRPr="00617CDF">
              <w:rPr>
                <w:rFonts w:hAnsi="华文楷体"/>
              </w:rPr>
              <w:br/>
            </w:r>
            <w:r w:rsidRPr="00617CDF">
              <w:rPr>
                <w:rFonts w:hAnsi="华文楷体" w:hint="eastAsia"/>
              </w:rPr>
              <w:t>1</w:t>
            </w:r>
            <w:r w:rsidRPr="00617CDF">
              <w:rPr>
                <w:rFonts w:hAnsi="华文楷体"/>
              </w:rPr>
              <w:t xml:space="preserve"> </w:t>
            </w:r>
            <w:r w:rsidRPr="00617CDF">
              <w:rPr>
                <w:rFonts w:hAnsi="华文楷体" w:hint="eastAsia"/>
              </w:rPr>
              <w:t>高度变化幅度范围大(1.2-1.8</w:t>
            </w:r>
            <w:r w:rsidRPr="00617CDF">
              <w:rPr>
                <w:rFonts w:hAnsi="华文楷体"/>
              </w:rPr>
              <w:t>m)</w:t>
            </w:r>
            <w:r w:rsidRPr="00617CDF">
              <w:rPr>
                <w:rFonts w:hAnsi="华文楷体" w:hint="eastAsia"/>
              </w:rPr>
              <w:t>，可以满足室内不同身高的使用者的自拍需要，同时高度方便调节，松开三脚架上的旋钮，调节，旋紧即可。</w:t>
            </w:r>
          </w:p>
          <w:p w14:paraId="27B3EA83" w14:textId="77777777" w:rsidR="00617CDF" w:rsidRPr="00617CDF" w:rsidRDefault="00617CDF" w:rsidP="00617CDF">
            <w:pPr>
              <w:rPr>
                <w:rFonts w:hAnsi="华文楷体"/>
              </w:rPr>
            </w:pPr>
            <w:r w:rsidRPr="00617CDF">
              <w:rPr>
                <w:rFonts w:hAnsi="华文楷体" w:hint="eastAsia"/>
              </w:rPr>
              <w:t>2</w:t>
            </w:r>
            <w:r w:rsidRPr="00617CDF">
              <w:rPr>
                <w:rFonts w:hAnsi="华文楷体"/>
              </w:rPr>
              <w:t xml:space="preserve"> </w:t>
            </w:r>
            <w:r w:rsidRPr="00617CDF">
              <w:rPr>
                <w:rFonts w:hAnsi="华文楷体" w:hint="eastAsia"/>
              </w:rPr>
              <w:t>由四根金属软管支撑的四个三思球泡灯可以在空间范围内变换位置，从而DIY出专属光影，给予人像或商品别样魅力。</w:t>
            </w:r>
          </w:p>
          <w:p w14:paraId="3C387530" w14:textId="77777777" w:rsidR="00617CDF" w:rsidRPr="00617CDF" w:rsidRDefault="00390630" w:rsidP="00617CDF">
            <w:pPr>
              <w:rPr>
                <w:rFonts w:hAnsi="华文楷体"/>
              </w:rPr>
            </w:pPr>
            <w:r>
              <w:rPr>
                <w:rFonts w:hAnsi="华文楷体"/>
                <w:noProof/>
              </w:rPr>
              <w:lastRenderedPageBreak/>
              <w:drawing>
                <wp:inline distT="0" distB="0" distL="0" distR="0" wp14:anchorId="0B138944" wp14:editId="07859D7E">
                  <wp:extent cx="2626242" cy="2594344"/>
                  <wp:effectExtent l="0" t="0" r="3175" b="0"/>
                  <wp:docPr id="1" name="图片 3" descr="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8"/>
                          <pic:cNvPicPr>
                            <a:picLocks/>
                          </pic:cNvPicPr>
                        </pic:nvPicPr>
                        <pic:blipFill>
                          <a:blip r:embed="rId11" cstate="print">
                            <a:extLst>
                              <a:ext uri="{28A0092B-C50C-407E-A947-70E740481C1C}">
                                <a14:useLocalDpi xmlns:a14="http://schemas.microsoft.com/office/drawing/2010/main" val="0"/>
                              </a:ext>
                            </a:extLst>
                          </a:blip>
                          <a:srcRect t="23869"/>
                          <a:stretch>
                            <a:fillRect/>
                          </a:stretch>
                        </pic:blipFill>
                        <pic:spPr bwMode="auto">
                          <a:xfrm>
                            <a:off x="0" y="0"/>
                            <a:ext cx="2630127" cy="2598182"/>
                          </a:xfrm>
                          <a:prstGeom prst="rect">
                            <a:avLst/>
                          </a:prstGeom>
                          <a:noFill/>
                          <a:ln>
                            <a:noFill/>
                          </a:ln>
                        </pic:spPr>
                      </pic:pic>
                    </a:graphicData>
                  </a:graphic>
                </wp:inline>
              </w:drawing>
            </w:r>
          </w:p>
          <w:p w14:paraId="5CF484DB" w14:textId="77777777" w:rsidR="00617CDF" w:rsidRPr="00617CDF" w:rsidRDefault="00617CDF" w:rsidP="00617CDF">
            <w:pPr>
              <w:rPr>
                <w:rFonts w:hAnsi="华文楷体"/>
              </w:rPr>
            </w:pPr>
            <w:r w:rsidRPr="00617CDF">
              <w:rPr>
                <w:rFonts w:hAnsi="华文楷体" w:hint="eastAsia"/>
              </w:rPr>
              <w:t>3</w:t>
            </w:r>
            <w:r w:rsidRPr="00617CDF">
              <w:rPr>
                <w:rFonts w:hAnsi="华文楷体"/>
              </w:rPr>
              <w:t xml:space="preserve"> </w:t>
            </w:r>
            <w:r w:rsidRPr="00617CDF">
              <w:rPr>
                <w:rFonts w:hAnsi="华文楷体" w:hint="eastAsia"/>
              </w:rPr>
              <w:t>方便拆解储藏。当使用完毕，只需将四根金属软管从中枢上拧下，然后将三脚架压缩到最小，即可方便储存。</w:t>
            </w:r>
          </w:p>
          <w:p w14:paraId="2B99BE45" w14:textId="77777777" w:rsidR="00617CDF" w:rsidRPr="00617CDF" w:rsidRDefault="00617CDF" w:rsidP="00617CDF">
            <w:pPr>
              <w:rPr>
                <w:rFonts w:hAnsi="华文楷体"/>
              </w:rPr>
            </w:pPr>
            <w:r w:rsidRPr="00617CDF">
              <w:rPr>
                <w:rFonts w:hAnsi="华文楷体" w:hint="eastAsia"/>
              </w:rPr>
              <w:t>4</w:t>
            </w:r>
            <w:r w:rsidRPr="00617CDF">
              <w:rPr>
                <w:rFonts w:hAnsi="华文楷体"/>
              </w:rPr>
              <w:t xml:space="preserve"> </w:t>
            </w:r>
            <w:r w:rsidRPr="00617CDF">
              <w:rPr>
                <w:rFonts w:hAnsi="华文楷体" w:hint="eastAsia"/>
              </w:rPr>
              <w:t>可以当作家用照明设备，四个三思智能球泡灯可以用于小空间的照明，例如寝室、卧室，不同的色调组合可以产生不同的情景。同时我们的硬件的外形形似美杜莎，放在室内也可以彰显屋主的独特品味</w:t>
            </w:r>
          </w:p>
          <w:p w14:paraId="44252872" w14:textId="77777777" w:rsidR="00617CDF" w:rsidRDefault="00617CDF" w:rsidP="00617CDF">
            <w:pPr>
              <w:rPr>
                <w:rFonts w:hAnsi="华文楷体"/>
              </w:rPr>
            </w:pPr>
            <w:r w:rsidRPr="00617CDF">
              <w:rPr>
                <w:rFonts w:hAnsi="华文楷体" w:hint="eastAsia"/>
              </w:rPr>
              <w:t>5</w:t>
            </w:r>
            <w:r w:rsidRPr="00617CDF">
              <w:rPr>
                <w:rFonts w:hAnsi="华文楷体"/>
              </w:rPr>
              <w:t xml:space="preserve"> </w:t>
            </w:r>
            <w:r w:rsidRPr="00617CDF">
              <w:rPr>
                <w:rFonts w:hAnsi="华文楷体" w:hint="eastAsia"/>
              </w:rPr>
              <w:t>设备价格便宜，如果批量生产销售价可以控制在200元以内，方便三思公司扩展智能家庭市场。</w:t>
            </w:r>
          </w:p>
          <w:p w14:paraId="608D6CE9" w14:textId="77777777" w:rsidR="00617CDF" w:rsidRPr="00617CDF" w:rsidRDefault="00617CDF" w:rsidP="00617CDF">
            <w:pPr>
              <w:rPr>
                <w:rFonts w:hAnsi="华文楷体"/>
              </w:rPr>
            </w:pPr>
          </w:p>
          <w:p w14:paraId="2C981C22" w14:textId="77777777" w:rsidR="00D245A0" w:rsidRDefault="00C83B14">
            <w:pPr>
              <w:rPr>
                <w:rFonts w:hAnsi="华文楷体"/>
              </w:rPr>
            </w:pPr>
            <w:r>
              <w:rPr>
                <w:rFonts w:hAnsi="华文楷体" w:hint="eastAsia"/>
              </w:rPr>
              <w:t>整个项目约完成60%。</w:t>
            </w:r>
          </w:p>
          <w:p w14:paraId="627C16FF" w14:textId="77777777" w:rsidR="00D245A0" w:rsidRDefault="00D245A0">
            <w:pPr>
              <w:rPr>
                <w:rFonts w:hAnsi="华文楷体"/>
              </w:rPr>
            </w:pPr>
          </w:p>
        </w:tc>
      </w:tr>
      <w:tr w:rsidR="008770E8" w14:paraId="619B4B2A" w14:textId="77777777">
        <w:trPr>
          <w:trHeight w:val="1020"/>
        </w:trPr>
        <w:tc>
          <w:tcPr>
            <w:tcW w:w="9000" w:type="dxa"/>
            <w:tcBorders>
              <w:bottom w:val="single" w:sz="4" w:space="0" w:color="auto"/>
            </w:tcBorders>
          </w:tcPr>
          <w:p w14:paraId="6CB9B8D7" w14:textId="77777777" w:rsidR="008770E8" w:rsidRPr="00240ED1" w:rsidRDefault="008770E8">
            <w:pPr>
              <w:rPr>
                <w:rFonts w:hAnsi="华文楷体"/>
                <w:sz w:val="28"/>
                <w:szCs w:val="28"/>
              </w:rPr>
            </w:pPr>
            <w:r w:rsidRPr="00240ED1">
              <w:rPr>
                <w:rFonts w:hAnsi="华文楷体" w:hint="eastAsia"/>
                <w:sz w:val="28"/>
                <w:szCs w:val="28"/>
              </w:rPr>
              <w:lastRenderedPageBreak/>
              <w:t>二、</w:t>
            </w:r>
            <w:bookmarkStart w:id="11" w:name="OLE_LINK18"/>
            <w:bookmarkStart w:id="12" w:name="OLE_LINK19"/>
            <w:r w:rsidRPr="00240ED1">
              <w:rPr>
                <w:rFonts w:hAnsi="华文楷体" w:hint="eastAsia"/>
                <w:sz w:val="28"/>
                <w:szCs w:val="28"/>
              </w:rPr>
              <w:t>已取得的成果情况</w:t>
            </w:r>
            <w:bookmarkEnd w:id="11"/>
            <w:bookmarkEnd w:id="12"/>
            <w:r w:rsidRPr="00240ED1">
              <w:rPr>
                <w:rFonts w:hAnsi="华文楷体" w:hint="eastAsia"/>
                <w:sz w:val="28"/>
                <w:szCs w:val="28"/>
              </w:rPr>
              <w:t>：</w:t>
            </w:r>
          </w:p>
          <w:p w14:paraId="2BF50718" w14:textId="77777777" w:rsidR="008770E8" w:rsidRDefault="00CB42DE">
            <w:pPr>
              <w:rPr>
                <w:rFonts w:hAnsi="华文楷体"/>
              </w:rPr>
            </w:pPr>
            <w:bookmarkStart w:id="13" w:name="OLE_LINK29"/>
            <w:bookmarkStart w:id="14" w:name="OLE_LINK30"/>
            <w:commentRangeStart w:id="15"/>
            <w:r>
              <w:rPr>
                <w:rFonts w:hAnsi="华文楷体" w:hint="eastAsia"/>
              </w:rPr>
              <w:t>整体设计应</w:t>
            </w:r>
            <w:commentRangeEnd w:id="15"/>
            <w:r w:rsidR="00517BEF">
              <w:rPr>
                <w:rStyle w:val="aa"/>
              </w:rPr>
              <w:commentReference w:id="15"/>
            </w:r>
            <w:r>
              <w:rPr>
                <w:rFonts w:hAnsi="华文楷体" w:hint="eastAsia"/>
              </w:rPr>
              <w:t>用</w:t>
            </w:r>
            <w:ins w:id="16" w:author="Qing Pei" w:date="2018-05-23T21:06:00Z">
              <w:r w:rsidR="00945464">
                <w:rPr>
                  <w:rFonts w:hAnsi="华文楷体" w:hint="eastAsia"/>
                </w:rPr>
                <w:t>M</w:t>
              </w:r>
            </w:ins>
            <w:del w:id="17" w:author="Qing Pei" w:date="2018-05-23T21:06:00Z">
              <w:r w:rsidDel="00945464">
                <w:rPr>
                  <w:rFonts w:hAnsi="华文楷体" w:hint="eastAsia"/>
                </w:rPr>
                <w:delText>m</w:delText>
              </w:r>
            </w:del>
            <w:r>
              <w:rPr>
                <w:rFonts w:hAnsi="华文楷体" w:hint="eastAsia"/>
              </w:rPr>
              <w:t xml:space="preserve">aterial </w:t>
            </w:r>
            <w:ins w:id="18" w:author="Qing Pei" w:date="2018-05-23T21:06:00Z">
              <w:r w:rsidR="00945464">
                <w:rPr>
                  <w:rFonts w:hAnsi="华文楷体" w:hint="eastAsia"/>
                </w:rPr>
                <w:t>D</w:t>
              </w:r>
            </w:ins>
            <w:del w:id="19" w:author="Qing Pei" w:date="2018-05-23T21:06:00Z">
              <w:r w:rsidDel="00945464">
                <w:rPr>
                  <w:rFonts w:hAnsi="华文楷体" w:hint="eastAsia"/>
                </w:rPr>
                <w:delText>d</w:delText>
              </w:r>
            </w:del>
            <w:r>
              <w:rPr>
                <w:rFonts w:hAnsi="华文楷体" w:hint="eastAsia"/>
              </w:rPr>
              <w:t>esign</w:t>
            </w:r>
            <w:r w:rsidR="00FF4D1B">
              <w:rPr>
                <w:rFonts w:hAnsi="华文楷体" w:hint="eastAsia"/>
              </w:rPr>
              <w:t>，符合安卓UI设计</w:t>
            </w:r>
            <w:r>
              <w:rPr>
                <w:rFonts w:hAnsi="华文楷体" w:hint="eastAsia"/>
              </w:rPr>
              <w:t>标准；</w:t>
            </w:r>
          </w:p>
          <w:p w14:paraId="721DE847" w14:textId="77777777" w:rsidR="00CB42DE" w:rsidRDefault="0039043D">
            <w:pPr>
              <w:rPr>
                <w:rFonts w:hAnsi="华文楷体"/>
              </w:rPr>
            </w:pPr>
            <w:bookmarkStart w:id="20" w:name="OLE_LINK33"/>
            <w:bookmarkStart w:id="21" w:name="OLE_LINK34"/>
            <w:bookmarkEnd w:id="13"/>
            <w:bookmarkEnd w:id="14"/>
            <w:r>
              <w:rPr>
                <w:rFonts w:hAnsi="华文楷体" w:hint="eastAsia"/>
              </w:rPr>
              <w:t>侧边栏</w:t>
            </w:r>
            <w:proofErr w:type="spellStart"/>
            <w:r w:rsidR="00CB42DE" w:rsidRPr="00CB42DE">
              <w:rPr>
                <w:rFonts w:hAnsi="华文楷体"/>
                <w:bCs/>
              </w:rPr>
              <w:t>NavigationView</w:t>
            </w:r>
            <w:proofErr w:type="spellEnd"/>
            <w:r w:rsidR="00CB42DE">
              <w:rPr>
                <w:rFonts w:hAnsi="华文楷体" w:hint="eastAsia"/>
              </w:rPr>
              <w:t>添加</w:t>
            </w:r>
            <w:r>
              <w:rPr>
                <w:rFonts w:hAnsi="华文楷体" w:hint="eastAsia"/>
              </w:rPr>
              <w:t>项目选择</w:t>
            </w:r>
            <w:r w:rsidR="00CB42DE">
              <w:rPr>
                <w:rFonts w:hAnsi="华文楷体" w:hint="eastAsia"/>
              </w:rPr>
              <w:t>与个人信息页，且支持上下滑动；</w:t>
            </w:r>
            <w:bookmarkEnd w:id="20"/>
            <w:bookmarkEnd w:id="21"/>
          </w:p>
          <w:p w14:paraId="0064CD5B" w14:textId="77777777" w:rsidR="00BD7251" w:rsidRDefault="00AD7F03">
            <w:pPr>
              <w:rPr>
                <w:rFonts w:hAnsi="华文楷体"/>
              </w:rPr>
            </w:pPr>
            <w:bookmarkStart w:id="22" w:name="OLE_LINK21"/>
            <w:bookmarkStart w:id="23" w:name="OLE_LINK22"/>
            <w:r>
              <w:rPr>
                <w:rFonts w:hAnsi="华文楷体" w:hint="eastAsia"/>
              </w:rPr>
              <w:t>【</w:t>
            </w:r>
            <w:r>
              <w:rPr>
                <w:rFonts w:hint="eastAsia"/>
              </w:rPr>
              <w:t>界面</w:t>
            </w:r>
            <w:r>
              <w:t>2</w:t>
            </w:r>
            <w:r w:rsidR="00BD7251">
              <w:rPr>
                <w:rFonts w:hAnsi="华文楷体" w:hint="eastAsia"/>
              </w:rPr>
              <w:t>】</w:t>
            </w:r>
          </w:p>
          <w:bookmarkEnd w:id="22"/>
          <w:bookmarkEnd w:id="23"/>
          <w:p w14:paraId="3626BC5B" w14:textId="77777777" w:rsidR="00BD7251" w:rsidRDefault="00CB42DE" w:rsidP="00AD7F03">
            <w:pPr>
              <w:rPr>
                <w:rFonts w:hAnsi="华文楷体"/>
              </w:rPr>
            </w:pPr>
            <w:r>
              <w:rPr>
                <w:rFonts w:hAnsi="华文楷体" w:hint="eastAsia"/>
              </w:rPr>
              <w:t>成功使用安卓自带数据库SQLite保存数据，并且使用</w:t>
            </w:r>
            <w:proofErr w:type="spellStart"/>
            <w:r>
              <w:rPr>
                <w:rFonts w:hAnsi="华文楷体" w:hint="eastAsia"/>
              </w:rPr>
              <w:t>LitePal</w:t>
            </w:r>
            <w:proofErr w:type="spellEnd"/>
            <w:r>
              <w:rPr>
                <w:rFonts w:hAnsi="华文楷体" w:hint="eastAsia"/>
              </w:rPr>
              <w:t>进行管理；</w:t>
            </w:r>
            <w:bookmarkStart w:id="24" w:name="OLE_LINK1"/>
            <w:bookmarkStart w:id="25" w:name="OLE_LINK2"/>
          </w:p>
          <w:bookmarkEnd w:id="24"/>
          <w:bookmarkEnd w:id="25"/>
          <w:p w14:paraId="0714AD8E" w14:textId="77777777" w:rsidR="00CB42DE" w:rsidRDefault="00A04960">
            <w:pPr>
              <w:rPr>
                <w:rFonts w:hAnsi="华文楷体"/>
              </w:rPr>
            </w:pPr>
            <w:r>
              <w:rPr>
                <w:rFonts w:hAnsi="华文楷体" w:hint="eastAsia"/>
              </w:rPr>
              <w:t>自定义时分选择控件，精确到秒；</w:t>
            </w:r>
          </w:p>
          <w:p w14:paraId="3F52CED1" w14:textId="77777777" w:rsidR="00AD7F03" w:rsidRDefault="00AD7F03">
            <w:pPr>
              <w:rPr>
                <w:rFonts w:hAnsi="华文楷体"/>
              </w:rPr>
            </w:pPr>
            <w:r>
              <w:rPr>
                <w:rFonts w:hAnsi="华文楷体" w:hint="eastAsia"/>
              </w:rPr>
              <w:t>自定义调色盘界面，简化用户操作；</w:t>
            </w:r>
          </w:p>
          <w:p w14:paraId="66D50489" w14:textId="77777777" w:rsidR="00AD7F03" w:rsidRDefault="00AD7F03">
            <w:pPr>
              <w:rPr>
                <w:rFonts w:hAnsi="华文楷体"/>
              </w:rPr>
            </w:pPr>
            <w:r>
              <w:rPr>
                <w:rFonts w:hAnsi="华文楷体" w:hint="eastAsia"/>
              </w:rPr>
              <w:t>【</w:t>
            </w:r>
            <w:r>
              <w:rPr>
                <w:rFonts w:hint="eastAsia"/>
              </w:rPr>
              <w:t>界面</w:t>
            </w:r>
            <w:r>
              <w:t>3</w:t>
            </w:r>
            <w:r>
              <w:rPr>
                <w:rFonts w:hAnsi="华文楷体" w:hint="eastAsia"/>
              </w:rPr>
              <w:t>】</w:t>
            </w:r>
          </w:p>
          <w:p w14:paraId="151BE918" w14:textId="77777777" w:rsidR="00A04960" w:rsidRPr="0071724E" w:rsidRDefault="00A04960">
            <w:pPr>
              <w:rPr>
                <w:rFonts w:hAnsi="华文楷体"/>
              </w:rPr>
            </w:pPr>
            <w:bookmarkStart w:id="26" w:name="OLE_LINK31"/>
            <w:bookmarkStart w:id="27" w:name="OLE_LINK32"/>
            <w:r>
              <w:rPr>
                <w:rFonts w:hAnsi="华文楷体" w:hint="eastAsia"/>
              </w:rPr>
              <w:t>主界面</w:t>
            </w:r>
            <w:bookmarkStart w:id="28" w:name="OLE_LINK27"/>
            <w:bookmarkStart w:id="29" w:name="OLE_LINK28"/>
            <w:proofErr w:type="spellStart"/>
            <w:r w:rsidRPr="0071724E">
              <w:rPr>
                <w:rFonts w:hAnsi="华文楷体"/>
                <w:bCs/>
              </w:rPr>
              <w:t>RecyclerView</w:t>
            </w:r>
            <w:bookmarkEnd w:id="28"/>
            <w:bookmarkEnd w:id="29"/>
            <w:proofErr w:type="spellEnd"/>
            <w:r w:rsidRPr="0071724E">
              <w:rPr>
                <w:rFonts w:hAnsi="华文楷体" w:hint="eastAsia"/>
              </w:rPr>
              <w:t>中项目使用</w:t>
            </w:r>
            <w:proofErr w:type="spellStart"/>
            <w:r w:rsidRPr="0071724E">
              <w:rPr>
                <w:rFonts w:hAnsi="华文楷体"/>
                <w:bCs/>
              </w:rPr>
              <w:t>CardView</w:t>
            </w:r>
            <w:proofErr w:type="spellEnd"/>
            <w:r w:rsidRPr="0071724E">
              <w:rPr>
                <w:rFonts w:hAnsi="华文楷体" w:hint="eastAsia"/>
              </w:rPr>
              <w:t>显示，简洁大方。</w:t>
            </w:r>
            <w:proofErr w:type="spellStart"/>
            <w:r w:rsidRPr="0071724E">
              <w:rPr>
                <w:rFonts w:hAnsi="华文楷体"/>
                <w:bCs/>
              </w:rPr>
              <w:t>CardView</w:t>
            </w:r>
            <w:proofErr w:type="spellEnd"/>
            <w:r w:rsidRPr="0071724E">
              <w:rPr>
                <w:rFonts w:hAnsi="华文楷体" w:hint="eastAsia"/>
              </w:rPr>
              <w:t>中布局为上图下字，易于理解，符合安卓规范；</w:t>
            </w:r>
          </w:p>
          <w:p w14:paraId="6AC9F1B7" w14:textId="77777777" w:rsidR="00BD7251" w:rsidRDefault="00AD7F03" w:rsidP="00BD7251">
            <w:pPr>
              <w:rPr>
                <w:rFonts w:hAnsi="华文楷体"/>
              </w:rPr>
            </w:pPr>
            <w:bookmarkStart w:id="30" w:name="OLE_LINK23"/>
            <w:bookmarkStart w:id="31" w:name="OLE_LINK24"/>
            <w:bookmarkEnd w:id="26"/>
            <w:bookmarkEnd w:id="27"/>
            <w:r>
              <w:rPr>
                <w:rFonts w:hAnsi="华文楷体" w:hint="eastAsia"/>
              </w:rPr>
              <w:t>【</w:t>
            </w:r>
            <w:r>
              <w:rPr>
                <w:rFonts w:hint="eastAsia"/>
              </w:rPr>
              <w:t>界面1</w:t>
            </w:r>
            <w:r w:rsidR="00BD7251">
              <w:rPr>
                <w:rFonts w:hAnsi="华文楷体" w:hint="eastAsia"/>
              </w:rPr>
              <w:t>】</w:t>
            </w:r>
          </w:p>
          <w:bookmarkEnd w:id="30"/>
          <w:bookmarkEnd w:id="31"/>
          <w:p w14:paraId="604AFBEE" w14:textId="77777777" w:rsidR="00A04960" w:rsidRDefault="00A04960">
            <w:pPr>
              <w:rPr>
                <w:rFonts w:hAnsi="华文楷体"/>
              </w:rPr>
            </w:pPr>
            <w:r w:rsidRPr="0071724E">
              <w:rPr>
                <w:rFonts w:hAnsi="华文楷体" w:hint="eastAsia"/>
              </w:rPr>
              <w:t>主界面使用</w:t>
            </w:r>
            <w:proofErr w:type="spellStart"/>
            <w:r w:rsidRPr="0071724E">
              <w:rPr>
                <w:rFonts w:hAnsi="华文楷体"/>
                <w:bCs/>
              </w:rPr>
              <w:t>FloatingActionButton</w:t>
            </w:r>
            <w:proofErr w:type="spellEnd"/>
            <w:r>
              <w:rPr>
                <w:rFonts w:hAnsi="华文楷体" w:hint="eastAsia"/>
              </w:rPr>
              <w:t>悬浮按钮提供用户自定义添加界面支持；</w:t>
            </w:r>
          </w:p>
          <w:p w14:paraId="37AFBC71" w14:textId="77777777" w:rsidR="00AD7F03" w:rsidRDefault="00AD7F03" w:rsidP="00AD7F03">
            <w:pPr>
              <w:rPr>
                <w:rFonts w:hAnsi="华文楷体"/>
              </w:rPr>
            </w:pPr>
            <w:r>
              <w:rPr>
                <w:rFonts w:hAnsi="华文楷体" w:hint="eastAsia"/>
              </w:rPr>
              <w:t>【</w:t>
            </w:r>
            <w:r>
              <w:rPr>
                <w:rFonts w:hint="eastAsia"/>
              </w:rPr>
              <w:t>界面1</w:t>
            </w:r>
            <w:r>
              <w:rPr>
                <w:rFonts w:hAnsi="华文楷体" w:hint="eastAsia"/>
              </w:rPr>
              <w:t>】</w:t>
            </w:r>
          </w:p>
          <w:p w14:paraId="6BDD12DD" w14:textId="77777777" w:rsidR="00AD7F03" w:rsidRDefault="00296F94">
            <w:pPr>
              <w:rPr>
                <w:rFonts w:hAnsi="华文楷体"/>
              </w:rPr>
            </w:pPr>
            <w:r>
              <w:rPr>
                <w:rFonts w:hAnsi="华文楷体" w:hint="eastAsia"/>
              </w:rPr>
              <w:t>模组采用图像界面，颜色与亮度可视化，使用户不用打开灯泡即可知道当前状态；</w:t>
            </w:r>
          </w:p>
          <w:p w14:paraId="1B29A3FF" w14:textId="77777777" w:rsidR="00390630" w:rsidRDefault="00296F94">
            <w:pPr>
              <w:rPr>
                <w:rFonts w:hAnsi="华文楷体"/>
              </w:rPr>
            </w:pPr>
            <w:r>
              <w:rPr>
                <w:rFonts w:hAnsi="华文楷体" w:hint="eastAsia"/>
              </w:rPr>
              <w:t>【</w:t>
            </w:r>
            <w:r>
              <w:rPr>
                <w:rFonts w:hint="eastAsia"/>
              </w:rPr>
              <w:t>界面</w:t>
            </w:r>
            <w:r>
              <w:t>4</w:t>
            </w:r>
            <w:r>
              <w:rPr>
                <w:rFonts w:hAnsi="华文楷体" w:hint="eastAsia"/>
              </w:rPr>
              <w:t>】</w:t>
            </w:r>
          </w:p>
          <w:p w14:paraId="27851CEB" w14:textId="77777777" w:rsidR="00296F94" w:rsidRDefault="00296F94">
            <w:pPr>
              <w:rPr>
                <w:rFonts w:hAnsi="华文楷体"/>
              </w:rPr>
            </w:pPr>
          </w:p>
          <w:p w14:paraId="38B32E73" w14:textId="77777777" w:rsidR="00296F94" w:rsidRDefault="0067382E">
            <w:pPr>
              <w:rPr>
                <w:rFonts w:hAnsi="华文楷体"/>
              </w:rPr>
            </w:pPr>
            <w:r>
              <w:rPr>
                <w:rFonts w:hAnsi="华文楷体" w:hint="eastAsia"/>
              </w:rPr>
              <w:t>程序屏幕录制视频：</w:t>
            </w:r>
          </w:p>
          <w:p w14:paraId="4D09CBC4" w14:textId="77777777" w:rsidR="00296F94" w:rsidRDefault="0067382E">
            <w:pPr>
              <w:rPr>
                <w:rFonts w:hAnsi="华文楷体"/>
              </w:rPr>
            </w:pPr>
            <w:r w:rsidRPr="0067382E">
              <w:rPr>
                <w:rFonts w:hAnsi="华文楷体"/>
              </w:rPr>
              <w:t>链接:https://pan.baidu.com/s/1Yn71V0HHIlO2ZZxlV3GFqA  密码:88h0</w:t>
            </w:r>
          </w:p>
          <w:p w14:paraId="0BDAFDD1" w14:textId="77777777" w:rsidR="00296F94" w:rsidRDefault="00296F94">
            <w:pPr>
              <w:rPr>
                <w:rFonts w:hAnsi="华文楷体"/>
              </w:rPr>
            </w:pPr>
          </w:p>
          <w:p w14:paraId="6B47E5B5" w14:textId="77777777" w:rsidR="00296F94" w:rsidRDefault="00296F94">
            <w:pPr>
              <w:rPr>
                <w:rFonts w:hAnsi="华文楷体"/>
              </w:rPr>
            </w:pPr>
          </w:p>
          <w:p w14:paraId="40444618" w14:textId="77777777" w:rsidR="00296F94" w:rsidRDefault="00296F94">
            <w:pPr>
              <w:rPr>
                <w:rFonts w:hAnsi="华文楷体"/>
              </w:rPr>
            </w:pPr>
          </w:p>
          <w:p w14:paraId="1641CB95" w14:textId="77777777" w:rsidR="00390630" w:rsidRDefault="00390630">
            <w:pPr>
              <w:rPr>
                <w:rFonts w:hAnsi="华文楷体"/>
              </w:rPr>
            </w:pPr>
            <w:r>
              <w:rPr>
                <w:rFonts w:hAnsi="华文楷体"/>
                <w:noProof/>
              </w:rPr>
              <w:lastRenderedPageBreak/>
              <mc:AlternateContent>
                <mc:Choice Requires="wps">
                  <w:drawing>
                    <wp:inline distT="0" distB="0" distL="0" distR="0" wp14:anchorId="2BF7AF8F" wp14:editId="5816D10C">
                      <wp:extent cx="5762847" cy="2796363"/>
                      <wp:effectExtent l="0" t="0" r="15875" b="10795"/>
                      <wp:docPr id="6" name="文本框 6"/>
                      <wp:cNvGraphicFramePr/>
                      <a:graphic xmlns:a="http://schemas.openxmlformats.org/drawingml/2006/main">
                        <a:graphicData uri="http://schemas.microsoft.com/office/word/2010/wordprocessingShape">
                          <wps:wsp>
                            <wps:cNvSpPr txBox="1"/>
                            <wps:spPr>
                              <a:xfrm>
                                <a:off x="0" y="0"/>
                                <a:ext cx="5762847" cy="2796363"/>
                              </a:xfrm>
                              <a:prstGeom prst="rect">
                                <a:avLst/>
                              </a:prstGeom>
                              <a:solidFill>
                                <a:schemeClr val="lt1"/>
                              </a:solidFill>
                              <a:ln w="6350">
                                <a:solidFill>
                                  <a:prstClr val="black"/>
                                </a:solidFill>
                              </a:ln>
                            </wps:spPr>
                            <wps:txbx>
                              <w:txbxContent>
                                <w:p w14:paraId="3B146B8C" w14:textId="77777777" w:rsidR="00390630" w:rsidRDefault="00390630">
                                  <w:r>
                                    <w:rPr>
                                      <w:noProof/>
                                    </w:rPr>
                                    <w:drawing>
                                      <wp:inline distT="0" distB="0" distL="0" distR="0" wp14:anchorId="2376FB5A" wp14:editId="26957248">
                                        <wp:extent cx="1285912" cy="2286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18-05-14-16-45-56-251_com.example.bi.png"/>
                                                <pic:cNvPicPr/>
                                              </pic:nvPicPr>
                                              <pic:blipFill>
                                                <a:blip r:embed="rId12">
                                                  <a:extLst>
                                                    <a:ext uri="{28A0092B-C50C-407E-A947-70E740481C1C}">
                                                      <a14:useLocalDpi xmlns:a14="http://schemas.microsoft.com/office/drawing/2010/main" val="0"/>
                                                    </a:ext>
                                                  </a:extLst>
                                                </a:blip>
                                                <a:stretch>
                                                  <a:fillRect/>
                                                </a:stretch>
                                              </pic:blipFill>
                                              <pic:spPr>
                                                <a:xfrm>
                                                  <a:off x="0" y="0"/>
                                                  <a:ext cx="1290580" cy="2294299"/>
                                                </a:xfrm>
                                                <a:prstGeom prst="rect">
                                                  <a:avLst/>
                                                </a:prstGeom>
                                              </pic:spPr>
                                            </pic:pic>
                                          </a:graphicData>
                                        </a:graphic>
                                      </wp:inline>
                                    </w:drawing>
                                  </w:r>
                                  <w:r>
                                    <w:rPr>
                                      <w:noProof/>
                                    </w:rPr>
                                    <w:drawing>
                                      <wp:inline distT="0" distB="0" distL="0" distR="0" wp14:anchorId="4E4DEBAD" wp14:editId="1E573C8B">
                                        <wp:extent cx="1291893" cy="2296632"/>
                                        <wp:effectExtent l="0" t="0" r="381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8-05-14-16-45-41-034_com.example.bi.png"/>
                                                <pic:cNvPicPr/>
                                              </pic:nvPicPr>
                                              <pic:blipFill>
                                                <a:blip r:embed="rId13">
                                                  <a:extLst>
                                                    <a:ext uri="{28A0092B-C50C-407E-A947-70E740481C1C}">
                                                      <a14:useLocalDpi xmlns:a14="http://schemas.microsoft.com/office/drawing/2010/main" val="0"/>
                                                    </a:ext>
                                                  </a:extLst>
                                                </a:blip>
                                                <a:stretch>
                                                  <a:fillRect/>
                                                </a:stretch>
                                              </pic:blipFill>
                                              <pic:spPr>
                                                <a:xfrm>
                                                  <a:off x="0" y="0"/>
                                                  <a:ext cx="1296942" cy="2305608"/>
                                                </a:xfrm>
                                                <a:prstGeom prst="rect">
                                                  <a:avLst/>
                                                </a:prstGeom>
                                              </pic:spPr>
                                            </pic:pic>
                                          </a:graphicData>
                                        </a:graphic>
                                      </wp:inline>
                                    </w:drawing>
                                  </w:r>
                                  <w:r>
                                    <w:rPr>
                                      <w:noProof/>
                                    </w:rPr>
                                    <w:drawing>
                                      <wp:inline distT="0" distB="0" distL="0" distR="0" wp14:anchorId="13BA5B2B" wp14:editId="6F483CB6">
                                        <wp:extent cx="1261451" cy="2306305"/>
                                        <wp:effectExtent l="0" t="0" r="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8-05-14-16-46-44-369_com.example.bi.png"/>
                                                <pic:cNvPicPr/>
                                              </pic:nvPicPr>
                                              <pic:blipFill>
                                                <a:blip r:embed="rId14">
                                                  <a:extLst>
                                                    <a:ext uri="{28A0092B-C50C-407E-A947-70E740481C1C}">
                                                      <a14:useLocalDpi xmlns:a14="http://schemas.microsoft.com/office/drawing/2010/main" val="0"/>
                                                    </a:ext>
                                                  </a:extLst>
                                                </a:blip>
                                                <a:stretch>
                                                  <a:fillRect/>
                                                </a:stretch>
                                              </pic:blipFill>
                                              <pic:spPr>
                                                <a:xfrm>
                                                  <a:off x="0" y="0"/>
                                                  <a:ext cx="1278768" cy="2337965"/>
                                                </a:xfrm>
                                                <a:prstGeom prst="rect">
                                                  <a:avLst/>
                                                </a:prstGeom>
                                              </pic:spPr>
                                            </pic:pic>
                                          </a:graphicData>
                                        </a:graphic>
                                      </wp:inline>
                                    </w:drawing>
                                  </w:r>
                                  <w:r>
                                    <w:rPr>
                                      <w:noProof/>
                                    </w:rPr>
                                    <w:drawing>
                                      <wp:inline distT="0" distB="0" distL="0" distR="0" wp14:anchorId="414E05E2" wp14:editId="69447B00">
                                        <wp:extent cx="1278890" cy="2305358"/>
                                        <wp:effectExtent l="0" t="0" r="381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8-05-14-16-46-26-626_com.example.bi.png"/>
                                                <pic:cNvPicPr/>
                                              </pic:nvPicPr>
                                              <pic:blipFill>
                                                <a:blip r:embed="rId15">
                                                  <a:extLst>
                                                    <a:ext uri="{28A0092B-C50C-407E-A947-70E740481C1C}">
                                                      <a14:useLocalDpi xmlns:a14="http://schemas.microsoft.com/office/drawing/2010/main" val="0"/>
                                                    </a:ext>
                                                  </a:extLst>
                                                </a:blip>
                                                <a:stretch>
                                                  <a:fillRect/>
                                                </a:stretch>
                                              </pic:blipFill>
                                              <pic:spPr>
                                                <a:xfrm>
                                                  <a:off x="0" y="0"/>
                                                  <a:ext cx="1292259" cy="2329457"/>
                                                </a:xfrm>
                                                <a:prstGeom prst="rect">
                                                  <a:avLst/>
                                                </a:prstGeom>
                                              </pic:spPr>
                                            </pic:pic>
                                          </a:graphicData>
                                        </a:graphic>
                                      </wp:inline>
                                    </w:drawing>
                                  </w:r>
                                </w:p>
                                <w:p w14:paraId="196EAFBB" w14:textId="77777777" w:rsidR="00390630" w:rsidRDefault="00390630">
                                  <w:r>
                                    <w:rPr>
                                      <w:rFonts w:hint="eastAsia"/>
                                    </w:rPr>
                                    <w:t xml:space="preserve">    </w:t>
                                  </w:r>
                                  <w:bookmarkStart w:id="32" w:name="OLE_LINK9"/>
                                  <w:bookmarkStart w:id="33" w:name="OLE_LINK20"/>
                                  <w:r>
                                    <w:t xml:space="preserve"> </w:t>
                                  </w:r>
                                  <w:r>
                                    <w:rPr>
                                      <w:rFonts w:hint="eastAsia"/>
                                    </w:rPr>
                                    <w:t>界面1</w:t>
                                  </w:r>
                                  <w:bookmarkEnd w:id="32"/>
                                  <w:bookmarkEnd w:id="33"/>
                                  <w:r>
                                    <w:tab/>
                                  </w:r>
                                  <w:r>
                                    <w:tab/>
                                  </w:r>
                                  <w:r>
                                    <w:tab/>
                                  </w:r>
                                  <w:r>
                                    <w:rPr>
                                      <w:rFonts w:hint="eastAsia"/>
                                    </w:rPr>
                                    <w:t>界面2</w:t>
                                  </w:r>
                                  <w:r>
                                    <w:rPr>
                                      <w:rFonts w:hint="eastAsia"/>
                                    </w:rPr>
                                    <w:tab/>
                                  </w:r>
                                  <w:r>
                                    <w:rPr>
                                      <w:rFonts w:hint="eastAsia"/>
                                    </w:rPr>
                                    <w:tab/>
                                  </w:r>
                                  <w:r>
                                    <w:rPr>
                                      <w:rFonts w:hint="eastAsia"/>
                                    </w:rPr>
                                    <w:tab/>
                                  </w:r>
                                  <w:r>
                                    <w:rPr>
                                      <w:rFonts w:hint="eastAsia"/>
                                    </w:rPr>
                                    <w:tab/>
                                    <w:t>界面3</w:t>
                                  </w:r>
                                  <w:r>
                                    <w:rPr>
                                      <w:rFonts w:hint="eastAsia"/>
                                    </w:rPr>
                                    <w:tab/>
                                  </w:r>
                                  <w:r>
                                    <w:rPr>
                                      <w:rFonts w:hint="eastAsia"/>
                                    </w:rPr>
                                    <w:tab/>
                                  </w:r>
                                  <w:r>
                                    <w:rPr>
                                      <w:rFonts w:hint="eastAsia"/>
                                    </w:rPr>
                                    <w:tab/>
                                  </w:r>
                                  <w:r>
                                    <w:rPr>
                                      <w:rFonts w:hint="eastAsia"/>
                                    </w:rPr>
                                    <w:tab/>
                                    <w:t>界面4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mv="urn:schemas-microsoft-com:mac:vml" xmlns:mo="http://schemas.microsoft.com/office/mac/office/2008/main">
                  <w:pict>
                    <v:shapetype id="_x0000_t202" coordsize="21600,21600" o:spt="202" path="m,l,21600r21600,l21600,xe">
                      <v:stroke joinstyle="miter"/>
                      <v:path gradientshapeok="t" o:connecttype="rect"/>
                    </v:shapetype>
                    <v:shape id="文本框 6" o:spid="_x0000_s1026" type="#_x0000_t202" style="width:453.75pt;height:220.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" fillcolor="white [3201]" strokeweight=".5pt">
                      <v:textbox>
                        <w:txbxContent>
                          <w:p w:rsidR="00390630" w:rsidRDefault="00390630">
                            <w:r>
                              <w:rPr>
                                <w:noProof/>
                              </w:rPr>
                              <w:drawing>
                                <wp:inline distT="0" distB="0" distL="0" distR="0">
                                  <wp:extent cx="1285912" cy="2286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18-05-14-16-45-56-251_com.example.bi.png"/>
                                          <pic:cNvPicPr/>
                                        </pic:nvPicPr>
                                        <pic:blipFill>
                                          <a:blip r:embed="rId16">
                                            <a:extLst>
                                              <a:ext uri="{28A0092B-C50C-407E-A947-70E740481C1C}">
                                                <a14:useLocalDpi xmlns:a14="http://schemas.microsoft.com/office/drawing/2010/main" val="0"/>
                                              </a:ext>
                                            </a:extLst>
                                          </a:blip>
                                          <a:stretch>
                                            <a:fillRect/>
                                          </a:stretch>
                                        </pic:blipFill>
                                        <pic:spPr>
                                          <a:xfrm>
                                            <a:off x="0" y="0"/>
                                            <a:ext cx="1290580" cy="2294299"/>
                                          </a:xfrm>
                                          <a:prstGeom prst="rect">
                                            <a:avLst/>
                                          </a:prstGeom>
                                        </pic:spPr>
                                      </pic:pic>
                                    </a:graphicData>
                                  </a:graphic>
                                </wp:inline>
                              </w:drawing>
                            </w:r>
                            <w:r>
                              <w:rPr>
                                <w:noProof/>
                              </w:rPr>
                              <w:drawing>
                                <wp:inline distT="0" distB="0" distL="0" distR="0">
                                  <wp:extent cx="1291893" cy="2296632"/>
                                  <wp:effectExtent l="0" t="0" r="381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8-05-14-16-45-41-034_com.example.bi.png"/>
                                          <pic:cNvPicPr/>
                                        </pic:nvPicPr>
                                        <pic:blipFill>
                                          <a:blip r:embed="rId17">
                                            <a:extLst>
                                              <a:ext uri="{28A0092B-C50C-407E-A947-70E740481C1C}">
                                                <a14:useLocalDpi xmlns:a14="http://schemas.microsoft.com/office/drawing/2010/main" val="0"/>
                                              </a:ext>
                                            </a:extLst>
                                          </a:blip>
                                          <a:stretch>
                                            <a:fillRect/>
                                          </a:stretch>
                                        </pic:blipFill>
                                        <pic:spPr>
                                          <a:xfrm>
                                            <a:off x="0" y="0"/>
                                            <a:ext cx="1296942" cy="2305608"/>
                                          </a:xfrm>
                                          <a:prstGeom prst="rect">
                                            <a:avLst/>
                                          </a:prstGeom>
                                        </pic:spPr>
                                      </pic:pic>
                                    </a:graphicData>
                                  </a:graphic>
                                </wp:inline>
                              </w:drawing>
                            </w:r>
                            <w:r>
                              <w:rPr>
                                <w:noProof/>
                              </w:rPr>
                              <w:drawing>
                                <wp:inline distT="0" distB="0" distL="0" distR="0">
                                  <wp:extent cx="1261451" cy="2306305"/>
                                  <wp:effectExtent l="0" t="0" r="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8-05-14-16-46-44-369_com.example.bi.png"/>
                                          <pic:cNvPicPr/>
                                        </pic:nvPicPr>
                                        <pic:blipFill>
                                          <a:blip r:embed="rId18">
                                            <a:extLst>
                                              <a:ext uri="{28A0092B-C50C-407E-A947-70E740481C1C}">
                                                <a14:useLocalDpi xmlns:a14="http://schemas.microsoft.com/office/drawing/2010/main" val="0"/>
                                              </a:ext>
                                            </a:extLst>
                                          </a:blip>
                                          <a:stretch>
                                            <a:fillRect/>
                                          </a:stretch>
                                        </pic:blipFill>
                                        <pic:spPr>
                                          <a:xfrm>
                                            <a:off x="0" y="0"/>
                                            <a:ext cx="1278768" cy="2337965"/>
                                          </a:xfrm>
                                          <a:prstGeom prst="rect">
                                            <a:avLst/>
                                          </a:prstGeom>
                                        </pic:spPr>
                                      </pic:pic>
                                    </a:graphicData>
                                  </a:graphic>
                                </wp:inline>
                              </w:drawing>
                            </w:r>
                            <w:r>
                              <w:rPr>
                                <w:noProof/>
                              </w:rPr>
                              <w:drawing>
                                <wp:inline distT="0" distB="0" distL="0" distR="0">
                                  <wp:extent cx="1278890" cy="2305358"/>
                                  <wp:effectExtent l="0" t="0" r="381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8-05-14-16-46-26-626_com.example.bi.png"/>
                                          <pic:cNvPicPr/>
                                        </pic:nvPicPr>
                                        <pic:blipFill>
                                          <a:blip r:embed="rId19">
                                            <a:extLst>
                                              <a:ext uri="{28A0092B-C50C-407E-A947-70E740481C1C}">
                                                <a14:useLocalDpi xmlns:a14="http://schemas.microsoft.com/office/drawing/2010/main" val="0"/>
                                              </a:ext>
                                            </a:extLst>
                                          </a:blip>
                                          <a:stretch>
                                            <a:fillRect/>
                                          </a:stretch>
                                        </pic:blipFill>
                                        <pic:spPr>
                                          <a:xfrm>
                                            <a:off x="0" y="0"/>
                                            <a:ext cx="1292259" cy="2329457"/>
                                          </a:xfrm>
                                          <a:prstGeom prst="rect">
                                            <a:avLst/>
                                          </a:prstGeom>
                                        </pic:spPr>
                                      </pic:pic>
                                    </a:graphicData>
                                  </a:graphic>
                                </wp:inline>
                              </w:drawing>
                            </w:r>
                          </w:p>
                          <w:p w:rsidR="00390630" w:rsidRDefault="00390630">
                            <w:r>
                              <w:rPr>
                                <w:rFonts w:hint="eastAsia"/>
                              </w:rPr>
                              <w:t xml:space="preserve">    </w:t>
                            </w:r>
                            <w:bookmarkStart w:id="11" w:name="OLE_LINK9"/>
                            <w:bookmarkStart w:id="12" w:name="OLE_LINK20"/>
                            <w:r>
                              <w:t xml:space="preserve"> </w:t>
                            </w:r>
                            <w:r>
                              <w:rPr>
                                <w:rFonts w:hint="eastAsia"/>
                              </w:rPr>
                              <w:t>界面1</w:t>
                            </w:r>
                            <w:bookmarkEnd w:id="11"/>
                            <w:bookmarkEnd w:id="12"/>
                            <w:r>
                              <w:tab/>
                            </w:r>
                            <w:r>
                              <w:tab/>
                            </w:r>
                            <w:r>
                              <w:tab/>
                            </w:r>
                            <w:r>
                              <w:rPr>
                                <w:rFonts w:hint="eastAsia"/>
                              </w:rPr>
                              <w:t>界面2</w:t>
                            </w:r>
                            <w:r>
                              <w:rPr>
                                <w:rFonts w:hint="eastAsia"/>
                              </w:rPr>
                              <w:tab/>
                            </w:r>
                            <w:r>
                              <w:rPr>
                                <w:rFonts w:hint="eastAsia"/>
                              </w:rPr>
                              <w:tab/>
                            </w:r>
                            <w:r>
                              <w:rPr>
                                <w:rFonts w:hint="eastAsia"/>
                              </w:rPr>
                              <w:tab/>
                            </w:r>
                            <w:r>
                              <w:rPr>
                                <w:rFonts w:hint="eastAsia"/>
                              </w:rPr>
                              <w:tab/>
                              <w:t>界面3</w:t>
                            </w:r>
                            <w:r>
                              <w:rPr>
                                <w:rFonts w:hint="eastAsia"/>
                              </w:rPr>
                              <w:tab/>
                            </w:r>
                            <w:r>
                              <w:rPr>
                                <w:rFonts w:hint="eastAsia"/>
                              </w:rPr>
                              <w:tab/>
                            </w:r>
                            <w:r>
                              <w:rPr>
                                <w:rFonts w:hint="eastAsia"/>
                              </w:rPr>
                              <w:tab/>
                            </w:r>
                            <w:r>
                              <w:rPr>
                                <w:rFonts w:hint="eastAsia"/>
                              </w:rPr>
                              <w:tab/>
                              <w:t>界面4</w:t>
                            </w:r>
                          </w:p>
                        </w:txbxContent>
                      </v:textbox>
                      <w10:anchorlock/>
                    </v:shape>
                  </w:pict>
                </mc:Fallback>
              </mc:AlternateContent>
            </w:r>
          </w:p>
          <w:p w14:paraId="752BC3D4" w14:textId="77777777" w:rsidR="00A04960" w:rsidRDefault="0071724E">
            <w:pPr>
              <w:rPr>
                <w:rFonts w:hAnsi="华文楷体"/>
              </w:rPr>
            </w:pPr>
            <w:r>
              <w:rPr>
                <w:rFonts w:hAnsi="华文楷体" w:hint="eastAsia"/>
              </w:rPr>
              <w:t>制作灯泡架实物，形状为四角海星状，灯泡固定在软管末端，可以按照意愿</w:t>
            </w:r>
            <w:r w:rsidR="00D57856">
              <w:rPr>
                <w:rFonts w:hAnsi="华文楷体" w:hint="eastAsia"/>
              </w:rPr>
              <w:t>扭曲成想要的形状。</w:t>
            </w:r>
          </w:p>
          <w:p w14:paraId="2B049EC4" w14:textId="77777777" w:rsidR="00BD7251" w:rsidRDefault="00390630" w:rsidP="00BD7251">
            <w:pPr>
              <w:rPr>
                <w:rFonts w:hAnsi="华文楷体"/>
              </w:rPr>
            </w:pPr>
            <w:r w:rsidRPr="00CF0D45">
              <w:rPr>
                <w:rFonts w:hAnsi="华文楷体"/>
                <w:noProof/>
              </w:rPr>
              <w:drawing>
                <wp:inline distT="0" distB="0" distL="0" distR="0" wp14:anchorId="7E5E99DD" wp14:editId="0E41B1B1">
                  <wp:extent cx="3022600" cy="3022600"/>
                  <wp:effectExtent l="0" t="0" r="0" b="0"/>
                  <wp:docPr id="3"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22600" cy="3022600"/>
                          </a:xfrm>
                          <a:prstGeom prst="rect">
                            <a:avLst/>
                          </a:prstGeom>
                          <a:noFill/>
                          <a:ln>
                            <a:noFill/>
                          </a:ln>
                        </pic:spPr>
                      </pic:pic>
                    </a:graphicData>
                  </a:graphic>
                </wp:inline>
              </w:drawing>
            </w:r>
          </w:p>
          <w:p w14:paraId="6B4B9DB1" w14:textId="77777777" w:rsidR="00D57856" w:rsidRPr="00D57856" w:rsidRDefault="00D57856">
            <w:pPr>
              <w:rPr>
                <w:rFonts w:hAnsi="华文楷体"/>
              </w:rPr>
            </w:pPr>
            <w:r>
              <w:rPr>
                <w:rFonts w:hAnsi="华文楷体" w:hint="eastAsia"/>
              </w:rPr>
              <w:t>使用3D打印制作外壳</w:t>
            </w:r>
          </w:p>
          <w:p w14:paraId="4EED7CFF" w14:textId="77777777" w:rsidR="008770E8" w:rsidRDefault="00390630">
            <w:pPr>
              <w:rPr>
                <w:rFonts w:hAnsi="华文楷体"/>
              </w:rPr>
            </w:pPr>
            <w:r w:rsidRPr="00CF0D45">
              <w:rPr>
                <w:rFonts w:hAnsi="华文楷体"/>
                <w:noProof/>
              </w:rPr>
              <w:drawing>
                <wp:inline distT="0" distB="0" distL="0" distR="0" wp14:anchorId="094A9744" wp14:editId="0D99B584">
                  <wp:extent cx="2603500" cy="1955800"/>
                  <wp:effectExtent l="0" t="0" r="0" b="0"/>
                  <wp:docPr id="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03500" cy="1955800"/>
                          </a:xfrm>
                          <a:prstGeom prst="rect">
                            <a:avLst/>
                          </a:prstGeom>
                          <a:noFill/>
                          <a:ln>
                            <a:noFill/>
                          </a:ln>
                        </pic:spPr>
                      </pic:pic>
                    </a:graphicData>
                  </a:graphic>
                </wp:inline>
              </w:drawing>
            </w:r>
            <w:r w:rsidRPr="00CF0D45">
              <w:rPr>
                <w:rFonts w:hAnsi="华文楷体"/>
                <w:noProof/>
              </w:rPr>
              <w:drawing>
                <wp:inline distT="0" distB="0" distL="0" distR="0" wp14:anchorId="5CD54A10" wp14:editId="7D874218">
                  <wp:extent cx="2781300" cy="2082800"/>
                  <wp:effectExtent l="0" t="0" r="0" b="0"/>
                  <wp:docPr id="5"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81300" cy="2082800"/>
                          </a:xfrm>
                          <a:prstGeom prst="rect">
                            <a:avLst/>
                          </a:prstGeom>
                          <a:noFill/>
                          <a:ln>
                            <a:noFill/>
                          </a:ln>
                        </pic:spPr>
                      </pic:pic>
                    </a:graphicData>
                  </a:graphic>
                </wp:inline>
              </w:drawing>
            </w:r>
          </w:p>
          <w:p w14:paraId="07E1197B" w14:textId="77777777" w:rsidR="008770E8" w:rsidRDefault="008770E8" w:rsidP="00D245A0">
            <w:pPr>
              <w:rPr>
                <w:rFonts w:hAnsi="华文楷体"/>
              </w:rPr>
            </w:pPr>
          </w:p>
        </w:tc>
      </w:tr>
      <w:tr w:rsidR="00653010" w14:paraId="01B3C928" w14:textId="77777777">
        <w:trPr>
          <w:trHeight w:val="1020"/>
        </w:trPr>
        <w:tc>
          <w:tcPr>
            <w:tcW w:w="9000" w:type="dxa"/>
            <w:tcBorders>
              <w:bottom w:val="single" w:sz="4" w:space="0" w:color="auto"/>
            </w:tcBorders>
          </w:tcPr>
          <w:p w14:paraId="1D9F6F0A" w14:textId="77777777" w:rsidR="00653010" w:rsidRPr="00240ED1" w:rsidRDefault="00D245A0">
            <w:pPr>
              <w:rPr>
                <w:rFonts w:hAnsi="华文楷体"/>
                <w:sz w:val="28"/>
                <w:szCs w:val="28"/>
              </w:rPr>
            </w:pPr>
            <w:r w:rsidRPr="00240ED1">
              <w:rPr>
                <w:rFonts w:hAnsi="华文楷体" w:hint="eastAsia"/>
                <w:sz w:val="28"/>
                <w:szCs w:val="28"/>
              </w:rPr>
              <w:lastRenderedPageBreak/>
              <w:t>三、下一阶段主要任务与</w:t>
            </w:r>
            <w:commentRangeStart w:id="34"/>
            <w:r w:rsidRPr="00240ED1">
              <w:rPr>
                <w:rFonts w:hAnsi="华文楷体" w:hint="eastAsia"/>
                <w:sz w:val="28"/>
                <w:szCs w:val="28"/>
              </w:rPr>
              <w:t>时间安排</w:t>
            </w:r>
            <w:commentRangeEnd w:id="34"/>
            <w:r w:rsidR="00945464">
              <w:rPr>
                <w:rStyle w:val="aa"/>
              </w:rPr>
              <w:commentReference w:id="34"/>
            </w:r>
            <w:r w:rsidRPr="00240ED1">
              <w:rPr>
                <w:rFonts w:hAnsi="华文楷体" w:hint="eastAsia"/>
                <w:sz w:val="28"/>
                <w:szCs w:val="28"/>
              </w:rPr>
              <w:t>：</w:t>
            </w:r>
          </w:p>
          <w:p w14:paraId="087391E0" w14:textId="77777777" w:rsidR="00D245A0" w:rsidRDefault="00D245A0">
            <w:pPr>
              <w:rPr>
                <w:rFonts w:hAnsi="华文楷体"/>
              </w:rPr>
            </w:pPr>
          </w:p>
          <w:p w14:paraId="54AFFD8A" w14:textId="77777777" w:rsidR="00D245A0" w:rsidRPr="00D57856" w:rsidRDefault="00A04960">
            <w:pPr>
              <w:rPr>
                <w:rFonts w:hAnsi="华文楷体"/>
                <w:bCs/>
              </w:rPr>
            </w:pPr>
            <w:commentRangeStart w:id="35"/>
            <w:r>
              <w:rPr>
                <w:rFonts w:hAnsi="华文楷体" w:hint="eastAsia"/>
              </w:rPr>
              <w:t>将</w:t>
            </w:r>
            <w:r w:rsidR="00861F9E">
              <w:rPr>
                <w:rFonts w:hAnsi="华文楷体" w:hint="eastAsia"/>
              </w:rPr>
              <w:t>阅读</w:t>
            </w:r>
            <w:commentRangeEnd w:id="35"/>
            <w:r w:rsidR="00517BEF">
              <w:rPr>
                <w:rStyle w:val="aa"/>
              </w:rPr>
              <w:commentReference w:id="35"/>
            </w:r>
            <w:r w:rsidR="00861F9E" w:rsidRPr="00D57856">
              <w:rPr>
                <w:rFonts w:hAnsi="华文楷体" w:hint="eastAsia"/>
              </w:rPr>
              <w:t>《</w:t>
            </w:r>
            <w:r w:rsidR="00861F9E" w:rsidRPr="00D57856">
              <w:rPr>
                <w:rFonts w:hAnsi="华文楷体"/>
                <w:bCs/>
              </w:rPr>
              <w:t>精彩绝伦的Android UI设计 响应式用户界面与设计模式》，</w:t>
            </w:r>
            <w:r w:rsidR="00861F9E" w:rsidRPr="00D57856">
              <w:rPr>
                <w:rFonts w:hAnsi="华文楷体" w:hint="eastAsia"/>
                <w:bCs/>
              </w:rPr>
              <w:t>全面改进UI设计</w:t>
            </w:r>
            <w:r w:rsidR="00C83B14">
              <w:rPr>
                <w:rFonts w:hAnsi="华文楷体" w:hint="eastAsia"/>
                <w:bCs/>
              </w:rPr>
              <w:t>。</w:t>
            </w:r>
          </w:p>
          <w:p w14:paraId="7E9E75B0" w14:textId="77777777" w:rsidR="00B93E1B" w:rsidRPr="00D57856" w:rsidRDefault="00B93E1B">
            <w:pPr>
              <w:rPr>
                <w:rFonts w:hAnsi="华文楷体"/>
                <w:bCs/>
              </w:rPr>
            </w:pPr>
          </w:p>
          <w:p w14:paraId="2015E9FC" w14:textId="77777777" w:rsidR="005979A3" w:rsidRPr="00D57856" w:rsidRDefault="008150E4" w:rsidP="005979A3">
            <w:pPr>
              <w:widowControl w:val="0"/>
              <w:jc w:val="both"/>
              <w:rPr>
                <w:rFonts w:hAnsi="华文楷体" w:cs="Times New Roman"/>
                <w:bCs/>
                <w:kern w:val="2"/>
              </w:rPr>
            </w:pPr>
            <w:r w:rsidRPr="00D57856">
              <w:rPr>
                <w:rFonts w:hAnsi="华文楷体" w:hint="eastAsia"/>
                <w:bCs/>
              </w:rPr>
              <w:t>将会将数据存储与用户信息结合起来</w:t>
            </w:r>
            <w:r w:rsidR="005979A3" w:rsidRPr="00D57856">
              <w:rPr>
                <w:rFonts w:hAnsi="华文楷体" w:hint="eastAsia"/>
                <w:bCs/>
              </w:rPr>
              <w:t>，让所有用户信息使用SQLite存储，而不是</w:t>
            </w:r>
            <w:r w:rsidR="005979A3" w:rsidRPr="00D57856">
              <w:rPr>
                <w:rFonts w:hAnsi="华文楷体" w:cs="Times New Roman"/>
                <w:bCs/>
                <w:kern w:val="2"/>
              </w:rPr>
              <w:t>让</w:t>
            </w:r>
            <w:bookmarkStart w:id="36" w:name="OLE_LINK16"/>
            <w:bookmarkStart w:id="37" w:name="OLE_LINK17"/>
            <w:proofErr w:type="spellStart"/>
            <w:r w:rsidR="005979A3" w:rsidRPr="00D57856">
              <w:rPr>
                <w:rFonts w:hAnsi="华文楷体" w:cs="Times New Roman"/>
                <w:bCs/>
                <w:kern w:val="2"/>
              </w:rPr>
              <w:t>SharedPreferences</w:t>
            </w:r>
            <w:proofErr w:type="spellEnd"/>
            <w:r w:rsidR="005979A3" w:rsidRPr="00D57856">
              <w:rPr>
                <w:rFonts w:hAnsi="华文楷体" w:cs="Times New Roman"/>
                <w:bCs/>
                <w:kern w:val="2"/>
              </w:rPr>
              <w:t>存取JavaBean对象或List&lt;Bean&gt;</w:t>
            </w:r>
            <w:bookmarkEnd w:id="36"/>
            <w:bookmarkEnd w:id="37"/>
            <w:r w:rsidR="00C83B14">
              <w:rPr>
                <w:rFonts w:hAnsi="华文楷体" w:hint="eastAsia"/>
                <w:bCs/>
              </w:rPr>
              <w:t>。</w:t>
            </w:r>
          </w:p>
          <w:p w14:paraId="03BE2492" w14:textId="77777777" w:rsidR="00D245A0" w:rsidRPr="00D57856" w:rsidRDefault="00D245A0">
            <w:pPr>
              <w:rPr>
                <w:rFonts w:hAnsi="华文楷体"/>
              </w:rPr>
            </w:pPr>
          </w:p>
          <w:p w14:paraId="308D951C" w14:textId="77777777" w:rsidR="005979A3" w:rsidRPr="00D57856" w:rsidRDefault="00C83B14">
            <w:pPr>
              <w:rPr>
                <w:rFonts w:hAnsi="华文楷体"/>
              </w:rPr>
            </w:pPr>
            <w:r>
              <w:rPr>
                <w:rFonts w:hAnsi="华文楷体" w:hint="eastAsia"/>
              </w:rPr>
              <w:t>实现动态灯光变化。</w:t>
            </w:r>
          </w:p>
          <w:p w14:paraId="429E231F" w14:textId="77777777" w:rsidR="005979A3" w:rsidRPr="00D57856" w:rsidRDefault="005979A3">
            <w:pPr>
              <w:rPr>
                <w:rFonts w:hAnsi="华文楷体"/>
              </w:rPr>
            </w:pPr>
          </w:p>
          <w:p w14:paraId="47B62ED5" w14:textId="77777777" w:rsidR="00D245A0" w:rsidRDefault="004409FA">
            <w:pPr>
              <w:rPr>
                <w:rFonts w:hAnsi="华文楷体"/>
              </w:rPr>
            </w:pPr>
            <w:r>
              <w:rPr>
                <w:rFonts w:hAnsi="华文楷体" w:hint="eastAsia"/>
              </w:rPr>
              <w:t>实现“用户编程”</w:t>
            </w:r>
            <w:r w:rsidR="003731FE">
              <w:rPr>
                <w:rFonts w:hAnsi="华文楷体" w:hint="eastAsia"/>
              </w:rPr>
              <w:t>，即用户可以自己定义自己的</w:t>
            </w:r>
            <w:r w:rsidR="00C83B14">
              <w:rPr>
                <w:rFonts w:hAnsi="华文楷体" w:hint="eastAsia"/>
              </w:rPr>
              <w:t>动态灯光变化。</w:t>
            </w:r>
          </w:p>
          <w:p w14:paraId="332F81AA" w14:textId="77777777" w:rsidR="00D245A0" w:rsidRDefault="00D245A0">
            <w:pPr>
              <w:rPr>
                <w:rFonts w:hAnsi="华文楷体"/>
              </w:rPr>
            </w:pPr>
          </w:p>
          <w:p w14:paraId="408E19E5" w14:textId="77777777" w:rsidR="00D245A0" w:rsidRDefault="00D57856">
            <w:pPr>
              <w:rPr>
                <w:rFonts w:hAnsi="华文楷体"/>
              </w:rPr>
            </w:pPr>
            <w:r>
              <w:rPr>
                <w:rFonts w:hAnsi="华文楷体" w:hint="eastAsia"/>
              </w:rPr>
              <w:t>将esp</w:t>
            </w:r>
            <w:r>
              <w:rPr>
                <w:rFonts w:hAnsi="华文楷体"/>
              </w:rPr>
              <w:t>8266</w:t>
            </w:r>
            <w:r>
              <w:rPr>
                <w:rFonts w:hAnsi="华文楷体" w:hint="eastAsia"/>
              </w:rPr>
              <w:t>制作的路由器嵌入灯泡灯架之中，增大集成度。</w:t>
            </w:r>
          </w:p>
          <w:p w14:paraId="26843671" w14:textId="77777777" w:rsidR="00D245A0" w:rsidRDefault="00D245A0">
            <w:pPr>
              <w:rPr>
                <w:rFonts w:hAnsi="华文楷体"/>
              </w:rPr>
            </w:pPr>
          </w:p>
          <w:p w14:paraId="39295522" w14:textId="77777777" w:rsidR="00D245A0" w:rsidRDefault="00D245A0">
            <w:pPr>
              <w:rPr>
                <w:rFonts w:hAnsi="华文楷体"/>
              </w:rPr>
            </w:pPr>
          </w:p>
        </w:tc>
      </w:tr>
      <w:tr w:rsidR="008770E8" w14:paraId="1DFEE20F" w14:textId="77777777">
        <w:trPr>
          <w:trHeight w:val="945"/>
        </w:trPr>
        <w:tc>
          <w:tcPr>
            <w:tcW w:w="9000" w:type="dxa"/>
            <w:tcBorders>
              <w:bottom w:val="single" w:sz="4" w:space="0" w:color="auto"/>
            </w:tcBorders>
          </w:tcPr>
          <w:p w14:paraId="6938A1CD" w14:textId="77777777" w:rsidR="008770E8" w:rsidRPr="00240ED1" w:rsidRDefault="00D245A0">
            <w:pPr>
              <w:rPr>
                <w:rFonts w:hAnsi="华文楷体"/>
                <w:sz w:val="28"/>
                <w:szCs w:val="28"/>
              </w:rPr>
            </w:pPr>
            <w:r w:rsidRPr="00240ED1">
              <w:rPr>
                <w:rFonts w:hAnsi="华文楷体" w:hint="eastAsia"/>
                <w:sz w:val="28"/>
                <w:szCs w:val="28"/>
              </w:rPr>
              <w:t>四</w:t>
            </w:r>
            <w:r w:rsidR="008770E8" w:rsidRPr="00240ED1">
              <w:rPr>
                <w:rFonts w:hAnsi="华文楷体" w:hint="eastAsia"/>
                <w:sz w:val="28"/>
                <w:szCs w:val="28"/>
              </w:rPr>
              <w:t>、经费开支情况：</w:t>
            </w:r>
          </w:p>
          <w:p w14:paraId="3CA41E00" w14:textId="77777777" w:rsidR="00C11800" w:rsidRDefault="00C11800" w:rsidP="00C11800">
            <w:pPr>
              <w:rPr>
                <w:rFonts w:hAnsi="华文楷体"/>
              </w:rPr>
            </w:pPr>
          </w:p>
          <w:p w14:paraId="7F1FBF63" w14:textId="77777777" w:rsidR="00C11800" w:rsidRPr="00617CDF" w:rsidRDefault="00C11800" w:rsidP="00C11800">
            <w:pPr>
              <w:rPr>
                <w:rFonts w:hAnsi="华文楷体"/>
              </w:rPr>
            </w:pPr>
            <w:bookmarkStart w:id="38" w:name="OLE_LINK12"/>
            <w:bookmarkStart w:id="39" w:name="OLE_LINK13"/>
            <w:bookmarkStart w:id="40" w:name="OLE_LINK50"/>
            <w:bookmarkStart w:id="41" w:name="OLE_LINK51"/>
            <w:r w:rsidRPr="00617CDF">
              <w:rPr>
                <w:rFonts w:hAnsi="华文楷体" w:hint="eastAsia"/>
              </w:rPr>
              <w:t>1</w:t>
            </w:r>
            <w:r w:rsidRPr="00617CDF">
              <w:rPr>
                <w:rFonts w:hAnsi="华文楷体"/>
              </w:rPr>
              <w:t xml:space="preserve"> </w:t>
            </w:r>
            <w:r w:rsidRPr="00617CDF">
              <w:rPr>
                <w:rFonts w:hAnsi="华文楷体" w:hint="eastAsia"/>
              </w:rPr>
              <w:t>三角架</w:t>
            </w:r>
            <w:r>
              <w:rPr>
                <w:rFonts w:hAnsi="华文楷体" w:hint="eastAsia"/>
              </w:rPr>
              <w:t xml:space="preserve"> </w:t>
            </w:r>
            <w:r w:rsidRPr="00617CDF">
              <w:rPr>
                <w:rFonts w:hAnsi="华文楷体" w:hint="eastAsia"/>
              </w:rPr>
              <w:t>银鱼1.8m</w:t>
            </w:r>
            <w:r>
              <w:rPr>
                <w:rFonts w:hAnsi="华文楷体" w:hint="eastAsia"/>
              </w:rPr>
              <w:t>重型谱架</w:t>
            </w:r>
            <w:r w:rsidR="00DF12FE">
              <w:rPr>
                <w:rFonts w:hAnsi="华文楷体" w:hint="eastAsia"/>
              </w:rPr>
              <w:t xml:space="preserve">              </w:t>
            </w:r>
            <w:r w:rsidR="00DF12FE">
              <w:rPr>
                <w:rFonts w:hAnsi="华文楷体"/>
              </w:rPr>
              <w:t xml:space="preserve"> </w:t>
            </w:r>
            <w:r w:rsidR="00DF12FE" w:rsidRPr="00DF12FE">
              <w:rPr>
                <w:rFonts w:hAnsi="华文楷体"/>
              </w:rPr>
              <w:t>134</w:t>
            </w:r>
            <w:r w:rsidR="00DF12FE">
              <w:rPr>
                <w:rFonts w:hAnsi="华文楷体" w:hint="eastAsia"/>
              </w:rPr>
              <w:t>.0元</w:t>
            </w:r>
          </w:p>
          <w:p w14:paraId="7FFE2D8D" w14:textId="77777777" w:rsidR="00C11800" w:rsidRPr="00617CDF" w:rsidRDefault="00C11800" w:rsidP="00C11800">
            <w:pPr>
              <w:rPr>
                <w:rFonts w:hAnsi="华文楷体"/>
              </w:rPr>
            </w:pPr>
            <w:r w:rsidRPr="00617CDF">
              <w:rPr>
                <w:rFonts w:hAnsi="华文楷体" w:hint="eastAsia"/>
              </w:rPr>
              <w:t>2</w:t>
            </w:r>
            <w:r w:rsidRPr="00617CDF">
              <w:rPr>
                <w:rFonts w:hAnsi="华文楷体"/>
              </w:rPr>
              <w:t xml:space="preserve"> </w:t>
            </w:r>
            <w:r w:rsidRPr="00617CDF">
              <w:rPr>
                <w:rFonts w:hAnsi="华文楷体" w:hint="eastAsia"/>
              </w:rPr>
              <w:t>2芯带插头电源线 3m</w:t>
            </w:r>
            <w:r w:rsidRPr="00617CDF">
              <w:rPr>
                <w:rFonts w:hAnsi="华文楷体"/>
              </w:rPr>
              <w:t xml:space="preserve"> </w:t>
            </w:r>
            <w:r w:rsidRPr="00617CDF">
              <w:rPr>
                <w:rFonts w:hAnsi="华文楷体" w:hint="eastAsia"/>
              </w:rPr>
              <w:t>1平方</w:t>
            </w:r>
            <w:r w:rsidR="00DF12FE">
              <w:rPr>
                <w:rFonts w:hAnsi="华文楷体"/>
              </w:rPr>
              <w:tab/>
            </w:r>
            <w:r w:rsidR="00DF12FE">
              <w:rPr>
                <w:rFonts w:hAnsi="华文楷体"/>
              </w:rPr>
              <w:tab/>
            </w:r>
            <w:r w:rsidR="00DF12FE">
              <w:rPr>
                <w:rFonts w:hAnsi="华文楷体"/>
              </w:rPr>
              <w:tab/>
            </w:r>
            <w:r w:rsidR="00DF12FE">
              <w:rPr>
                <w:rFonts w:hAnsi="华文楷体"/>
              </w:rPr>
              <w:tab/>
              <w:t xml:space="preserve">  6.2</w:t>
            </w:r>
            <w:r w:rsidR="00DF12FE">
              <w:rPr>
                <w:rFonts w:hAnsi="华文楷体" w:hint="eastAsia"/>
              </w:rPr>
              <w:t>元</w:t>
            </w:r>
            <w:r w:rsidRPr="00617CDF">
              <w:rPr>
                <w:rFonts w:hAnsi="华文楷体" w:hint="eastAsia"/>
              </w:rPr>
              <w:tab/>
            </w:r>
            <w:r w:rsidRPr="00617CDF">
              <w:rPr>
                <w:rFonts w:hAnsi="华文楷体"/>
              </w:rPr>
              <w:tab/>
            </w:r>
            <w:r w:rsidRPr="00617CDF">
              <w:rPr>
                <w:rFonts w:hAnsi="华文楷体"/>
              </w:rPr>
              <w:tab/>
            </w:r>
          </w:p>
          <w:p w14:paraId="55266C56" w14:textId="77777777" w:rsidR="00C11800" w:rsidRPr="00617CDF" w:rsidRDefault="00C11800" w:rsidP="00C11800">
            <w:pPr>
              <w:rPr>
                <w:rFonts w:hAnsi="华文楷体"/>
              </w:rPr>
            </w:pPr>
            <w:r w:rsidRPr="00617CDF">
              <w:rPr>
                <w:rFonts w:hAnsi="华文楷体" w:hint="eastAsia"/>
              </w:rPr>
              <w:t>3</w:t>
            </w:r>
            <w:r w:rsidRPr="00617CDF">
              <w:rPr>
                <w:rFonts w:hAnsi="华文楷体"/>
              </w:rPr>
              <w:t xml:space="preserve"> </w:t>
            </w:r>
            <w:r w:rsidRPr="00617CDF">
              <w:rPr>
                <w:rFonts w:hAnsi="华文楷体" w:hint="eastAsia"/>
              </w:rPr>
              <w:t>E</w:t>
            </w:r>
            <w:r w:rsidRPr="00617CDF">
              <w:rPr>
                <w:rFonts w:hAnsi="华文楷体"/>
              </w:rPr>
              <w:t>27</w:t>
            </w:r>
            <w:r w:rsidRPr="00617CDF">
              <w:rPr>
                <w:rFonts w:hAnsi="华文楷体" w:hint="eastAsia"/>
              </w:rPr>
              <w:t>转</w:t>
            </w:r>
            <w:bookmarkStart w:id="42" w:name="OLE_LINK3"/>
            <w:bookmarkStart w:id="43" w:name="OLE_LINK4"/>
            <w:r w:rsidRPr="00617CDF">
              <w:rPr>
                <w:rFonts w:hAnsi="华文楷体" w:hint="eastAsia"/>
              </w:rPr>
              <w:t>E</w:t>
            </w:r>
            <w:r w:rsidRPr="00617CDF">
              <w:rPr>
                <w:rFonts w:hAnsi="华文楷体"/>
              </w:rPr>
              <w:t>27</w:t>
            </w:r>
            <w:r w:rsidRPr="00617CDF">
              <w:rPr>
                <w:rFonts w:hAnsi="华文楷体" w:hint="eastAsia"/>
              </w:rPr>
              <w:t>软管加灯头</w:t>
            </w:r>
            <w:bookmarkEnd w:id="42"/>
            <w:bookmarkEnd w:id="43"/>
            <w:r w:rsidRPr="00617CDF">
              <w:rPr>
                <w:rFonts w:hAnsi="华文楷体" w:hint="eastAsia"/>
              </w:rPr>
              <w:t xml:space="preserve"> 58cm</w:t>
            </w:r>
            <w:r w:rsidR="00DF12FE">
              <w:rPr>
                <w:rFonts w:hAnsi="华文楷体"/>
              </w:rPr>
              <w:tab/>
            </w:r>
            <w:r w:rsidR="00DF12FE">
              <w:rPr>
                <w:rFonts w:hAnsi="华文楷体"/>
              </w:rPr>
              <w:tab/>
            </w:r>
            <w:r w:rsidR="00DF12FE">
              <w:rPr>
                <w:rFonts w:hAnsi="华文楷体"/>
              </w:rPr>
              <w:tab/>
            </w:r>
            <w:r w:rsidR="00DF12FE">
              <w:rPr>
                <w:rFonts w:hAnsi="华文楷体"/>
              </w:rPr>
              <w:tab/>
              <w:t xml:space="preserve">  56</w:t>
            </w:r>
            <w:r w:rsidR="00DF12FE">
              <w:rPr>
                <w:rFonts w:hAnsi="华文楷体" w:hint="eastAsia"/>
              </w:rPr>
              <w:t>元</w:t>
            </w:r>
            <w:r w:rsidRPr="00617CDF">
              <w:rPr>
                <w:rFonts w:hAnsi="华文楷体"/>
              </w:rPr>
              <w:tab/>
            </w:r>
            <w:r w:rsidRPr="00617CDF">
              <w:rPr>
                <w:rFonts w:hAnsi="华文楷体"/>
              </w:rPr>
              <w:tab/>
            </w:r>
            <w:r w:rsidRPr="00617CDF">
              <w:rPr>
                <w:rFonts w:hAnsi="华文楷体"/>
              </w:rPr>
              <w:tab/>
            </w:r>
            <w:r w:rsidRPr="00617CDF">
              <w:rPr>
                <w:rFonts w:hAnsi="华文楷体"/>
              </w:rPr>
              <w:tab/>
            </w:r>
          </w:p>
          <w:p w14:paraId="3E1711A8" w14:textId="77777777" w:rsidR="00C11800" w:rsidRPr="00617CDF" w:rsidRDefault="00C11800" w:rsidP="00C11800">
            <w:pPr>
              <w:rPr>
                <w:rFonts w:hAnsi="华文楷体"/>
              </w:rPr>
            </w:pPr>
            <w:r w:rsidRPr="00617CDF">
              <w:rPr>
                <w:rFonts w:hAnsi="华文楷体" w:hint="eastAsia"/>
              </w:rPr>
              <w:t>4</w:t>
            </w:r>
            <w:r w:rsidRPr="00617CDF">
              <w:rPr>
                <w:rFonts w:hAnsi="华文楷体"/>
              </w:rPr>
              <w:t xml:space="preserve"> E27</w:t>
            </w:r>
            <w:r w:rsidRPr="00617CDF">
              <w:rPr>
                <w:rFonts w:hAnsi="华文楷体" w:hint="eastAsia"/>
              </w:rPr>
              <w:t>陶瓷灯头</w:t>
            </w:r>
            <w:r>
              <w:rPr>
                <w:rFonts w:hAnsi="华文楷体"/>
              </w:rPr>
              <w:tab/>
            </w:r>
            <w:r>
              <w:rPr>
                <w:rFonts w:hAnsi="华文楷体"/>
              </w:rPr>
              <w:tab/>
            </w:r>
            <w:r>
              <w:rPr>
                <w:rFonts w:hAnsi="华文楷体"/>
              </w:rPr>
              <w:tab/>
            </w:r>
            <w:r>
              <w:rPr>
                <w:rFonts w:hAnsi="华文楷体"/>
              </w:rPr>
              <w:tab/>
            </w:r>
            <w:r>
              <w:rPr>
                <w:rFonts w:hAnsi="华文楷体"/>
              </w:rPr>
              <w:tab/>
            </w:r>
            <w:r>
              <w:rPr>
                <w:rFonts w:hAnsi="华文楷体"/>
              </w:rPr>
              <w:tab/>
            </w:r>
            <w:r>
              <w:rPr>
                <w:rFonts w:hAnsi="华文楷体"/>
              </w:rPr>
              <w:tab/>
            </w:r>
            <w:r>
              <w:rPr>
                <w:rFonts w:hAnsi="华文楷体"/>
              </w:rPr>
              <w:tab/>
              <w:t xml:space="preserve">  </w:t>
            </w:r>
            <w:r w:rsidR="00DF12FE">
              <w:rPr>
                <w:rFonts w:hAnsi="华文楷体"/>
              </w:rPr>
              <w:t>4.8</w:t>
            </w:r>
            <w:r w:rsidR="00DF12FE">
              <w:rPr>
                <w:rFonts w:hAnsi="华文楷体" w:hint="eastAsia"/>
              </w:rPr>
              <w:t>元</w:t>
            </w:r>
          </w:p>
          <w:bookmarkEnd w:id="38"/>
          <w:bookmarkEnd w:id="39"/>
          <w:p w14:paraId="160D41E2" w14:textId="77777777" w:rsidR="00C11800" w:rsidRPr="00617CDF" w:rsidRDefault="00C11800" w:rsidP="00C11800">
            <w:pPr>
              <w:rPr>
                <w:rFonts w:hAnsi="华文楷体"/>
              </w:rPr>
            </w:pPr>
            <w:r w:rsidRPr="00617CDF">
              <w:rPr>
                <w:rFonts w:hAnsi="华文楷体" w:hint="eastAsia"/>
              </w:rPr>
              <w:t>5</w:t>
            </w:r>
            <w:r w:rsidRPr="00617CDF">
              <w:rPr>
                <w:rFonts w:hAnsi="华文楷体"/>
              </w:rPr>
              <w:t xml:space="preserve"> </w:t>
            </w:r>
            <w:r w:rsidRPr="00617CDF">
              <w:rPr>
                <w:rFonts w:hAnsi="华文楷体" w:hint="eastAsia"/>
              </w:rPr>
              <w:t>3D打印部件</w:t>
            </w:r>
            <w:r>
              <w:rPr>
                <w:rFonts w:hAnsi="华文楷体"/>
              </w:rPr>
              <w:t xml:space="preserve">                            </w:t>
            </w:r>
            <w:r>
              <w:rPr>
                <w:rFonts w:hAnsi="华文楷体" w:hint="eastAsia"/>
              </w:rPr>
              <w:t>工程训练中心打印</w:t>
            </w:r>
          </w:p>
          <w:p w14:paraId="15A54B81" w14:textId="77777777" w:rsidR="008770E8" w:rsidRDefault="00C11800">
            <w:pPr>
              <w:rPr>
                <w:rFonts w:hAnsi="华文楷体"/>
              </w:rPr>
            </w:pPr>
            <w:r>
              <w:rPr>
                <w:rFonts w:hAnsi="华文楷体" w:hint="eastAsia"/>
              </w:rPr>
              <w:t xml:space="preserve">6 树莓派                                 </w:t>
            </w:r>
            <w:r>
              <w:rPr>
                <w:rFonts w:hAnsi="华文楷体"/>
              </w:rPr>
              <w:t>273.9</w:t>
            </w:r>
            <w:r>
              <w:rPr>
                <w:rFonts w:hAnsi="华文楷体" w:hint="eastAsia"/>
              </w:rPr>
              <w:t>元</w:t>
            </w:r>
          </w:p>
          <w:p w14:paraId="014E4386" w14:textId="77777777" w:rsidR="00C11800" w:rsidRDefault="00C11800">
            <w:pPr>
              <w:rPr>
                <w:rFonts w:hAnsi="华文楷体"/>
              </w:rPr>
            </w:pPr>
            <w:r>
              <w:rPr>
                <w:rFonts w:hAnsi="华文楷体" w:hint="eastAsia"/>
              </w:rPr>
              <w:t>7 esp</w:t>
            </w:r>
            <w:r>
              <w:rPr>
                <w:rFonts w:hAnsi="华文楷体"/>
              </w:rPr>
              <w:t xml:space="preserve">8266                                </w:t>
            </w:r>
            <w:r>
              <w:rPr>
                <w:rFonts w:hAnsi="华文楷体" w:hint="eastAsia"/>
              </w:rPr>
              <w:t>电院杨老师提供</w:t>
            </w:r>
          </w:p>
          <w:p w14:paraId="32810CE0" w14:textId="77777777" w:rsidR="00C11800" w:rsidRPr="00C11800" w:rsidRDefault="00C11800">
            <w:pPr>
              <w:rPr>
                <w:rFonts w:hAnsi="华文楷体"/>
              </w:rPr>
            </w:pPr>
            <w:r>
              <w:rPr>
                <w:rFonts w:hAnsi="华文楷体"/>
              </w:rPr>
              <w:t xml:space="preserve">8 </w:t>
            </w:r>
            <w:r>
              <w:rPr>
                <w:rFonts w:hAnsi="华文楷体" w:hint="eastAsia"/>
              </w:rPr>
              <w:t>三思LED灯                             三思公司提供</w:t>
            </w:r>
          </w:p>
          <w:bookmarkEnd w:id="40"/>
          <w:bookmarkEnd w:id="41"/>
          <w:p w14:paraId="1BD7B2C3" w14:textId="77777777" w:rsidR="008770E8" w:rsidRDefault="008770E8">
            <w:pPr>
              <w:rPr>
                <w:rFonts w:hAnsi="华文楷体"/>
              </w:rPr>
            </w:pPr>
          </w:p>
          <w:p w14:paraId="3CF1A976" w14:textId="77777777" w:rsidR="008770E8" w:rsidRDefault="008770E8">
            <w:pPr>
              <w:rPr>
                <w:rFonts w:hAnsi="华文楷体"/>
              </w:rPr>
            </w:pPr>
          </w:p>
        </w:tc>
      </w:tr>
      <w:tr w:rsidR="008770E8" w14:paraId="4C707938" w14:textId="77777777">
        <w:trPr>
          <w:trHeight w:val="1065"/>
        </w:trPr>
        <w:tc>
          <w:tcPr>
            <w:tcW w:w="9000" w:type="dxa"/>
          </w:tcPr>
          <w:p w14:paraId="56330E7F" w14:textId="77777777" w:rsidR="008770E8" w:rsidRPr="00240ED1" w:rsidRDefault="00D245A0">
            <w:pPr>
              <w:rPr>
                <w:rFonts w:hAnsi="华文楷体"/>
                <w:sz w:val="28"/>
                <w:szCs w:val="28"/>
              </w:rPr>
            </w:pPr>
            <w:r w:rsidRPr="00240ED1">
              <w:rPr>
                <w:rFonts w:hAnsi="华文楷体" w:hint="eastAsia"/>
                <w:sz w:val="28"/>
                <w:szCs w:val="28"/>
              </w:rPr>
              <w:t>五</w:t>
            </w:r>
            <w:r w:rsidR="008770E8" w:rsidRPr="00240ED1">
              <w:rPr>
                <w:rFonts w:hAnsi="华文楷体" w:hint="eastAsia"/>
                <w:sz w:val="28"/>
                <w:szCs w:val="28"/>
              </w:rPr>
              <w:t>、</w:t>
            </w:r>
            <w:bookmarkStart w:id="44" w:name="OLE_LINK37"/>
            <w:bookmarkStart w:id="45" w:name="OLE_LINK38"/>
            <w:r w:rsidR="008770E8" w:rsidRPr="00240ED1">
              <w:rPr>
                <w:rFonts w:hAnsi="华文楷体" w:hint="eastAsia"/>
                <w:sz w:val="28"/>
                <w:szCs w:val="28"/>
              </w:rPr>
              <w:t>存在的问题和困难</w:t>
            </w:r>
            <w:bookmarkEnd w:id="44"/>
            <w:bookmarkEnd w:id="45"/>
            <w:r w:rsidRPr="00240ED1">
              <w:rPr>
                <w:rFonts w:hAnsi="华文楷体" w:hint="eastAsia"/>
                <w:sz w:val="28"/>
                <w:szCs w:val="28"/>
              </w:rPr>
              <w:t>以及解决思路</w:t>
            </w:r>
            <w:r w:rsidR="008770E8" w:rsidRPr="00240ED1">
              <w:rPr>
                <w:rFonts w:hAnsi="华文楷体" w:hint="eastAsia"/>
                <w:sz w:val="28"/>
                <w:szCs w:val="28"/>
              </w:rPr>
              <w:t xml:space="preserve">： </w:t>
            </w:r>
          </w:p>
          <w:p w14:paraId="7FC00F0D" w14:textId="77777777" w:rsidR="008770E8" w:rsidRDefault="00617CDF">
            <w:pPr>
              <w:rPr>
                <w:rFonts w:hAnsi="华文楷体"/>
              </w:rPr>
            </w:pPr>
            <w:r>
              <w:rPr>
                <w:rFonts w:hAnsi="华文楷体" w:hint="eastAsia"/>
              </w:rPr>
              <w:t>当前</w:t>
            </w:r>
            <w:bookmarkStart w:id="46" w:name="OLE_LINK14"/>
            <w:bookmarkStart w:id="47" w:name="OLE_LINK15"/>
            <w:r>
              <w:rPr>
                <w:rFonts w:hAnsi="华文楷体" w:hint="eastAsia"/>
              </w:rPr>
              <w:t>编程方面</w:t>
            </w:r>
            <w:bookmarkEnd w:id="46"/>
            <w:bookmarkEnd w:id="47"/>
            <w:r>
              <w:rPr>
                <w:rFonts w:hAnsi="华文楷体" w:hint="eastAsia"/>
              </w:rPr>
              <w:t>的问题：</w:t>
            </w:r>
          </w:p>
          <w:p w14:paraId="060E5BAA" w14:textId="77777777" w:rsidR="00C11800" w:rsidRDefault="00C11800">
            <w:pPr>
              <w:rPr>
                <w:rFonts w:hAnsi="华文楷体"/>
              </w:rPr>
            </w:pPr>
            <w:r>
              <w:rPr>
                <w:rFonts w:hAnsi="华文楷体" w:hint="eastAsia"/>
              </w:rPr>
              <w:t xml:space="preserve">1 </w:t>
            </w:r>
            <w:r w:rsidR="00A04960">
              <w:rPr>
                <w:rFonts w:hAnsi="华文楷体" w:hint="eastAsia"/>
              </w:rPr>
              <w:t>首次接触JAVA语言，</w:t>
            </w:r>
            <w:r>
              <w:rPr>
                <w:rFonts w:hAnsi="华文楷体" w:hint="eastAsia"/>
              </w:rPr>
              <w:t>首次接触安卓编程。</w:t>
            </w:r>
          </w:p>
          <w:p w14:paraId="6FDF38A2" w14:textId="77777777" w:rsidR="00C11800" w:rsidRDefault="00C11800">
            <w:pPr>
              <w:rPr>
                <w:rFonts w:hAnsi="华文楷体"/>
              </w:rPr>
            </w:pPr>
            <w:r>
              <w:rPr>
                <w:rFonts w:hAnsi="华文楷体" w:hint="eastAsia"/>
              </w:rPr>
              <w:t>2 SQLite存储数据困难。</w:t>
            </w:r>
          </w:p>
          <w:p w14:paraId="618CA1AD" w14:textId="77777777" w:rsidR="00C11800" w:rsidRDefault="00C11800">
            <w:pPr>
              <w:rPr>
                <w:rFonts w:hAnsi="华文楷体"/>
              </w:rPr>
            </w:pPr>
            <w:bookmarkStart w:id="48" w:name="OLE_LINK35"/>
            <w:bookmarkStart w:id="49" w:name="OLE_LINK36"/>
            <w:r>
              <w:rPr>
                <w:rFonts w:hAnsi="华文楷体"/>
              </w:rPr>
              <w:t xml:space="preserve">3 </w:t>
            </w:r>
            <w:r>
              <w:rPr>
                <w:rFonts w:hAnsi="华文楷体" w:hint="eastAsia"/>
              </w:rPr>
              <w:t>计算机不能与灯泡实行通讯。</w:t>
            </w:r>
          </w:p>
          <w:p w14:paraId="6B234961" w14:textId="77777777" w:rsidR="00C11800" w:rsidRPr="00C11800" w:rsidRDefault="00C11800">
            <w:pPr>
              <w:rPr>
                <w:rFonts w:hAnsi="华文楷体"/>
              </w:rPr>
            </w:pPr>
            <w:r>
              <w:rPr>
                <w:rFonts w:hAnsi="华文楷体"/>
              </w:rPr>
              <w:t xml:space="preserve">4 </w:t>
            </w:r>
            <w:r w:rsidR="00DF12FE">
              <w:rPr>
                <w:rFonts w:hAnsi="华文楷体" w:hint="eastAsia"/>
              </w:rPr>
              <w:t>手机与灯泡通讯丢包率很高，同时控制多个灯泡的时候</w:t>
            </w:r>
            <w:r w:rsidR="0071724E">
              <w:rPr>
                <w:rFonts w:hAnsi="华文楷体" w:hint="eastAsia"/>
              </w:rPr>
              <w:t>，经常发生单个灯泡断线的情况。</w:t>
            </w:r>
          </w:p>
          <w:bookmarkEnd w:id="48"/>
          <w:bookmarkEnd w:id="49"/>
          <w:p w14:paraId="43C2FEC8" w14:textId="77777777" w:rsidR="00C11800" w:rsidRDefault="00C11800">
            <w:pPr>
              <w:rPr>
                <w:rFonts w:hAnsi="华文楷体"/>
              </w:rPr>
            </w:pPr>
          </w:p>
          <w:p w14:paraId="2AB511E7" w14:textId="77777777" w:rsidR="0071724E" w:rsidRPr="0071724E" w:rsidRDefault="0071724E">
            <w:pPr>
              <w:rPr>
                <w:rFonts w:hAnsi="华文楷体"/>
              </w:rPr>
            </w:pPr>
            <w:r>
              <w:rPr>
                <w:rFonts w:hAnsi="华文楷体" w:hint="eastAsia"/>
              </w:rPr>
              <w:t>编程方面的解决方案与预期解决办法：</w:t>
            </w:r>
          </w:p>
          <w:p w14:paraId="7F7C9D30" w14:textId="77777777" w:rsidR="008770E8" w:rsidRDefault="0071724E">
            <w:pPr>
              <w:rPr>
                <w:rFonts w:hAnsi="华文楷体"/>
              </w:rPr>
            </w:pPr>
            <w:r>
              <w:rPr>
                <w:rFonts w:hAnsi="华文楷体"/>
              </w:rPr>
              <w:t xml:space="preserve">1 </w:t>
            </w:r>
            <w:r w:rsidR="007770BC">
              <w:rPr>
                <w:rFonts w:hAnsi="华文楷体" w:hint="eastAsia"/>
              </w:rPr>
              <w:t>从图书馆借得《JAVA入门123——一个老鸟的JAVA学习心得》入门JAVA；</w:t>
            </w:r>
          </w:p>
          <w:p w14:paraId="6AA72535" w14:textId="77777777" w:rsidR="007770BC" w:rsidRDefault="007770BC">
            <w:pPr>
              <w:rPr>
                <w:rFonts w:hAnsi="华文楷体"/>
              </w:rPr>
            </w:pPr>
            <w:bookmarkStart w:id="50" w:name="OLE_LINK10"/>
            <w:bookmarkStart w:id="51" w:name="OLE_LINK11"/>
            <w:r>
              <w:rPr>
                <w:rFonts w:hAnsi="华文楷体" w:hint="eastAsia"/>
              </w:rPr>
              <w:t>首次接触安卓编程，</w:t>
            </w:r>
            <w:bookmarkEnd w:id="50"/>
            <w:bookmarkEnd w:id="51"/>
            <w:r>
              <w:rPr>
                <w:rFonts w:hAnsi="华文楷体" w:hint="eastAsia"/>
              </w:rPr>
              <w:t>从图书馆借得《第一行代码（第二版）》入门安卓编程，又在电脑端</w:t>
            </w:r>
            <w:r w:rsidR="008150E4">
              <w:rPr>
                <w:rFonts w:hAnsi="华文楷体" w:hint="eastAsia"/>
              </w:rPr>
              <w:t>查看</w:t>
            </w:r>
            <w:r>
              <w:rPr>
                <w:rFonts w:hAnsi="华文楷体" w:hint="eastAsia"/>
              </w:rPr>
              <w:t>Android</w:t>
            </w:r>
            <w:r>
              <w:rPr>
                <w:rFonts w:hAnsi="华文楷体"/>
              </w:rPr>
              <w:t xml:space="preserve"> </w:t>
            </w:r>
            <w:r>
              <w:rPr>
                <w:rFonts w:hAnsi="华文楷体" w:hint="eastAsia"/>
              </w:rPr>
              <w:t>studio自带书籍《</w:t>
            </w:r>
            <w:r w:rsidRPr="007770BC">
              <w:rPr>
                <w:rFonts w:hAnsi="华文楷体"/>
              </w:rPr>
              <w:t>Dev Guide</w:t>
            </w:r>
            <w:r w:rsidR="0071724E">
              <w:rPr>
                <w:rFonts w:hAnsi="华文楷体" w:hint="eastAsia"/>
              </w:rPr>
              <w:t>》学习数据库的使用。</w:t>
            </w:r>
          </w:p>
          <w:p w14:paraId="294B5C50" w14:textId="77777777" w:rsidR="007770BC" w:rsidRDefault="0071724E">
            <w:pPr>
              <w:rPr>
                <w:rFonts w:hAnsi="华文楷体" w:cs="Times New Roman"/>
                <w:bCs/>
                <w:kern w:val="2"/>
              </w:rPr>
            </w:pPr>
            <w:r>
              <w:rPr>
                <w:rFonts w:hAnsi="华文楷体" w:hint="eastAsia"/>
              </w:rPr>
              <w:t>2 暂时使用</w:t>
            </w:r>
            <w:proofErr w:type="spellStart"/>
            <w:r w:rsidRPr="005979A3">
              <w:rPr>
                <w:rFonts w:hAnsi="华文楷体" w:cs="Times New Roman"/>
                <w:bCs/>
                <w:kern w:val="2"/>
              </w:rPr>
              <w:t>SharedPreferences</w:t>
            </w:r>
            <w:proofErr w:type="spellEnd"/>
            <w:r w:rsidRPr="005979A3">
              <w:rPr>
                <w:rFonts w:hAnsi="华文楷体" w:cs="Times New Roman"/>
                <w:bCs/>
                <w:kern w:val="2"/>
              </w:rPr>
              <w:t>存取JavaBean对象或List&lt;Bean&gt;</w:t>
            </w:r>
            <w:r>
              <w:rPr>
                <w:rFonts w:hAnsi="华文楷体" w:cs="Times New Roman" w:hint="eastAsia"/>
                <w:bCs/>
                <w:kern w:val="2"/>
              </w:rPr>
              <w:t>。</w:t>
            </w:r>
          </w:p>
          <w:p w14:paraId="4B213EC8" w14:textId="77777777" w:rsidR="0071724E" w:rsidRDefault="0071724E">
            <w:pPr>
              <w:rPr>
                <w:rFonts w:hAnsi="华文楷体"/>
              </w:rPr>
            </w:pPr>
            <w:r>
              <w:rPr>
                <w:rFonts w:hAnsi="华文楷体" w:hint="eastAsia"/>
              </w:rPr>
              <w:t xml:space="preserve">3 </w:t>
            </w:r>
            <w:bookmarkStart w:id="52" w:name="OLE_LINK39"/>
            <w:bookmarkStart w:id="53" w:name="OLE_LINK40"/>
            <w:r>
              <w:rPr>
                <w:rFonts w:hAnsi="华文楷体" w:hint="eastAsia"/>
              </w:rPr>
              <w:t>将程序传至手机端，使用实体手机进行调试。</w:t>
            </w:r>
            <w:bookmarkEnd w:id="52"/>
            <w:bookmarkEnd w:id="53"/>
          </w:p>
          <w:p w14:paraId="557250B4" w14:textId="77777777" w:rsidR="0071724E" w:rsidRDefault="0071724E">
            <w:pPr>
              <w:rPr>
                <w:rFonts w:hAnsi="华文楷体"/>
              </w:rPr>
            </w:pPr>
            <w:r>
              <w:rPr>
                <w:rFonts w:hAnsi="华文楷体"/>
              </w:rPr>
              <w:t xml:space="preserve">4 </w:t>
            </w:r>
            <w:bookmarkStart w:id="54" w:name="OLE_LINK41"/>
            <w:bookmarkStart w:id="55" w:name="OLE_LINK42"/>
            <w:r>
              <w:rPr>
                <w:rFonts w:hAnsi="华文楷体" w:hint="eastAsia"/>
              </w:rPr>
              <w:t>使用ESP</w:t>
            </w:r>
            <w:r>
              <w:rPr>
                <w:rFonts w:hAnsi="华文楷体"/>
              </w:rPr>
              <w:t>8266</w:t>
            </w:r>
            <w:r>
              <w:rPr>
                <w:rFonts w:hAnsi="华文楷体" w:hint="eastAsia"/>
              </w:rPr>
              <w:t>制作灯泡专属路由器，减少丢包概率。</w:t>
            </w:r>
            <w:bookmarkEnd w:id="54"/>
            <w:bookmarkEnd w:id="55"/>
          </w:p>
          <w:p w14:paraId="1D8EDF43" w14:textId="77777777" w:rsidR="0071724E" w:rsidRPr="007770BC" w:rsidRDefault="0071724E">
            <w:pPr>
              <w:rPr>
                <w:rFonts w:hAnsi="华文楷体"/>
              </w:rPr>
            </w:pPr>
          </w:p>
          <w:p w14:paraId="0D17C6F7" w14:textId="77777777" w:rsidR="00617CDF" w:rsidRPr="00617CDF" w:rsidRDefault="00617CDF" w:rsidP="00617CDF">
            <w:pPr>
              <w:rPr>
                <w:rFonts w:hAnsi="华文楷体"/>
              </w:rPr>
            </w:pPr>
            <w:r w:rsidRPr="00617CDF">
              <w:rPr>
                <w:rFonts w:hAnsi="华文楷体" w:hint="eastAsia"/>
              </w:rPr>
              <w:lastRenderedPageBreak/>
              <w:t>当前原型</w:t>
            </w:r>
            <w:r>
              <w:rPr>
                <w:rFonts w:hAnsi="华文楷体" w:hint="eastAsia"/>
              </w:rPr>
              <w:t>模型</w:t>
            </w:r>
            <w:r w:rsidRPr="00617CDF">
              <w:rPr>
                <w:rFonts w:hAnsi="华文楷体" w:hint="eastAsia"/>
              </w:rPr>
              <w:t>的问题</w:t>
            </w:r>
            <w:r>
              <w:rPr>
                <w:rFonts w:hAnsi="华文楷体" w:hint="eastAsia"/>
              </w:rPr>
              <w:t>：</w:t>
            </w:r>
          </w:p>
          <w:p w14:paraId="643898FE" w14:textId="77777777" w:rsidR="00617CDF" w:rsidRPr="00617CDF" w:rsidRDefault="00617CDF" w:rsidP="00617CDF">
            <w:pPr>
              <w:rPr>
                <w:rFonts w:hAnsi="华文楷体"/>
              </w:rPr>
            </w:pPr>
            <w:r w:rsidRPr="00617CDF">
              <w:rPr>
                <w:rFonts w:hAnsi="华文楷体" w:hint="eastAsia"/>
              </w:rPr>
              <w:t>1</w:t>
            </w:r>
            <w:r w:rsidRPr="00617CDF">
              <w:rPr>
                <w:rFonts w:hAnsi="华文楷体"/>
              </w:rPr>
              <w:t xml:space="preserve"> </w:t>
            </w:r>
            <w:r w:rsidRPr="00617CDF">
              <w:rPr>
                <w:rFonts w:hAnsi="华文楷体" w:hint="eastAsia"/>
              </w:rPr>
              <w:t>金属软管不够硬，导致在某些位置金属管会由于重力矩弯曲。</w:t>
            </w:r>
          </w:p>
          <w:p w14:paraId="6A522901" w14:textId="77777777" w:rsidR="00617CDF" w:rsidRPr="00617CDF" w:rsidRDefault="00617CDF" w:rsidP="00617CDF">
            <w:pPr>
              <w:rPr>
                <w:rFonts w:hAnsi="华文楷体"/>
              </w:rPr>
            </w:pPr>
            <w:r w:rsidRPr="00617CDF">
              <w:rPr>
                <w:rFonts w:hAnsi="华文楷体" w:hint="eastAsia"/>
              </w:rPr>
              <w:t>2</w:t>
            </w:r>
            <w:r w:rsidRPr="00617CDF">
              <w:rPr>
                <w:rFonts w:hAnsi="华文楷体"/>
              </w:rPr>
              <w:t xml:space="preserve"> </w:t>
            </w:r>
            <w:r w:rsidRPr="00617CDF">
              <w:rPr>
                <w:rFonts w:hAnsi="华文楷体" w:hint="eastAsia"/>
              </w:rPr>
              <w:t>由于软管和中枢是螺口固定的，导致金属软管在某些角度会在螺口处扭动。</w:t>
            </w:r>
          </w:p>
          <w:p w14:paraId="6CFBF84E" w14:textId="77777777" w:rsidR="00617CDF" w:rsidRPr="00617CDF" w:rsidRDefault="00617CDF" w:rsidP="00617CDF">
            <w:pPr>
              <w:rPr>
                <w:rFonts w:hAnsi="华文楷体"/>
              </w:rPr>
            </w:pPr>
          </w:p>
          <w:p w14:paraId="1971CC96" w14:textId="77777777" w:rsidR="00617CDF" w:rsidRPr="00617CDF" w:rsidRDefault="00617CDF" w:rsidP="00617CDF">
            <w:pPr>
              <w:rPr>
                <w:rFonts w:hAnsi="华文楷体"/>
              </w:rPr>
            </w:pPr>
            <w:r w:rsidRPr="00617CDF">
              <w:rPr>
                <w:rFonts w:hAnsi="华文楷体" w:hint="eastAsia"/>
              </w:rPr>
              <w:t>未来解决问题的途径</w:t>
            </w:r>
          </w:p>
          <w:p w14:paraId="3DC260E5" w14:textId="77777777" w:rsidR="00617CDF" w:rsidRPr="00617CDF" w:rsidRDefault="00617CDF" w:rsidP="00617CDF">
            <w:pPr>
              <w:rPr>
                <w:rFonts w:hAnsi="华文楷体"/>
              </w:rPr>
            </w:pPr>
            <w:r w:rsidRPr="00617CDF">
              <w:rPr>
                <w:rFonts w:hAnsi="华文楷体" w:hint="eastAsia"/>
              </w:rPr>
              <w:t>1</w:t>
            </w:r>
            <w:r w:rsidRPr="00617CDF">
              <w:rPr>
                <w:rFonts w:hAnsi="华文楷体"/>
              </w:rPr>
              <w:t xml:space="preserve"> </w:t>
            </w:r>
            <w:r w:rsidRPr="00617CDF">
              <w:rPr>
                <w:rFonts w:hAnsi="华文楷体" w:hint="eastAsia"/>
              </w:rPr>
              <w:t>更换更硬的金属软管。</w:t>
            </w:r>
          </w:p>
          <w:p w14:paraId="650C1931" w14:textId="77777777" w:rsidR="00617CDF" w:rsidRPr="00617CDF" w:rsidRDefault="00617CDF" w:rsidP="00617CDF">
            <w:pPr>
              <w:rPr>
                <w:rFonts w:hAnsi="华文楷体"/>
              </w:rPr>
            </w:pPr>
            <w:r w:rsidRPr="00617CDF">
              <w:rPr>
                <w:rFonts w:hAnsi="华文楷体" w:hint="eastAsia"/>
              </w:rPr>
              <w:t>2</w:t>
            </w:r>
            <w:r w:rsidRPr="00617CDF">
              <w:rPr>
                <w:rFonts w:hAnsi="华文楷体"/>
              </w:rPr>
              <w:t xml:space="preserve"> </w:t>
            </w:r>
            <w:r w:rsidRPr="00617CDF">
              <w:rPr>
                <w:rFonts w:hAnsi="华文楷体" w:hint="eastAsia"/>
              </w:rPr>
              <w:t>改变金属软管和中枢的固定方式。</w:t>
            </w:r>
          </w:p>
          <w:p w14:paraId="1C2F4B23" w14:textId="77777777" w:rsidR="00617CDF" w:rsidRPr="00617CDF" w:rsidRDefault="00617CDF" w:rsidP="00617CDF">
            <w:pPr>
              <w:rPr>
                <w:rFonts w:hAnsi="华文楷体"/>
              </w:rPr>
            </w:pPr>
          </w:p>
          <w:p w14:paraId="5D624B7D" w14:textId="77777777" w:rsidR="00617CDF" w:rsidRPr="00617CDF" w:rsidRDefault="00617CDF" w:rsidP="00617CDF">
            <w:pPr>
              <w:rPr>
                <w:rFonts w:hAnsi="华文楷体"/>
              </w:rPr>
            </w:pPr>
            <w:r>
              <w:rPr>
                <w:rFonts w:hAnsi="华文楷体" w:hint="eastAsia"/>
              </w:rPr>
              <w:t>模型</w:t>
            </w:r>
            <w:r w:rsidRPr="00617CDF">
              <w:rPr>
                <w:rFonts w:hAnsi="华文楷体" w:hint="eastAsia"/>
              </w:rPr>
              <w:t>实际制造过程中遇到的问题</w:t>
            </w:r>
          </w:p>
          <w:p w14:paraId="1EF6E915" w14:textId="77777777" w:rsidR="008770E8" w:rsidRPr="00FA6FD7" w:rsidRDefault="00FA6FD7">
            <w:pPr>
              <w:rPr>
                <w:rFonts w:hAnsi="华文楷体"/>
              </w:rPr>
            </w:pPr>
            <w:r>
              <w:rPr>
                <w:rFonts w:hAnsi="华文楷体" w:hint="eastAsia"/>
              </w:rPr>
              <w:t>制造过程中林越川遇到的问题发生在3D打印件上。由于市面上找不到合适的现成连接部件，同时设计对连接部件的材料性能有一定的要求，最合理的方法就是3D打印。3D打印首先是3D建模，林越川使用的是UG NX11，由于林越川几乎是0基础，建模的经验不足，没有给工件的孔洞留出余量，导致打印出来的工件与灯座和三角架无法配合。为了使它们配合，林越川一开始用锉刀手动扩孔，可是ABS太硬了几乎无法操作，于是林越川尝试了用电磨，不曾想高速摩擦带来的热量软化了ABS，歪打正着，配合电磨和榔头林越川终于把4个灯座插了进去。</w:t>
            </w:r>
          </w:p>
          <w:p w14:paraId="015888F9" w14:textId="77777777" w:rsidR="00D245A0" w:rsidRDefault="00D245A0">
            <w:pPr>
              <w:rPr>
                <w:rFonts w:hAnsi="华文楷体"/>
              </w:rPr>
            </w:pPr>
          </w:p>
          <w:p w14:paraId="3C8B70BB" w14:textId="77777777" w:rsidR="00D245A0" w:rsidRDefault="00D245A0">
            <w:pPr>
              <w:rPr>
                <w:rFonts w:hAnsi="华文楷体"/>
              </w:rPr>
            </w:pPr>
          </w:p>
        </w:tc>
      </w:tr>
      <w:tr w:rsidR="008770E8" w14:paraId="1F3800ED" w14:textId="77777777">
        <w:trPr>
          <w:trHeight w:val="1590"/>
        </w:trPr>
        <w:tc>
          <w:tcPr>
            <w:tcW w:w="9000" w:type="dxa"/>
          </w:tcPr>
          <w:p w14:paraId="11E742FF" w14:textId="77777777" w:rsidR="008770E8" w:rsidRPr="00240ED1" w:rsidRDefault="00D245A0">
            <w:pPr>
              <w:rPr>
                <w:rFonts w:hAnsi="华文楷体"/>
                <w:sz w:val="28"/>
                <w:szCs w:val="28"/>
              </w:rPr>
            </w:pPr>
            <w:r w:rsidRPr="00240ED1">
              <w:rPr>
                <w:rFonts w:hAnsi="华文楷体" w:hint="eastAsia"/>
                <w:sz w:val="28"/>
                <w:szCs w:val="28"/>
              </w:rPr>
              <w:lastRenderedPageBreak/>
              <w:t>六</w:t>
            </w:r>
            <w:r w:rsidR="008770E8" w:rsidRPr="00240ED1">
              <w:rPr>
                <w:rFonts w:hAnsi="华文楷体" w:hint="eastAsia"/>
                <w:sz w:val="28"/>
                <w:szCs w:val="28"/>
              </w:rPr>
              <w:t>、</w:t>
            </w:r>
            <w:bookmarkStart w:id="56" w:name="OLE_LINK7"/>
            <w:bookmarkStart w:id="57" w:name="OLE_LINK8"/>
            <w:r w:rsidR="008770E8" w:rsidRPr="00240ED1">
              <w:rPr>
                <w:rFonts w:hAnsi="华文楷体" w:hint="eastAsia"/>
                <w:sz w:val="28"/>
                <w:szCs w:val="28"/>
              </w:rPr>
              <w:t>有何建议和要求</w:t>
            </w:r>
            <w:bookmarkEnd w:id="56"/>
            <w:bookmarkEnd w:id="57"/>
            <w:r w:rsidR="008770E8" w:rsidRPr="00240ED1">
              <w:rPr>
                <w:rFonts w:hAnsi="华文楷体" w:hint="eastAsia"/>
                <w:sz w:val="28"/>
                <w:szCs w:val="28"/>
              </w:rPr>
              <w:t>：</w:t>
            </w:r>
          </w:p>
          <w:p w14:paraId="7001E875" w14:textId="77777777" w:rsidR="008770E8" w:rsidRDefault="008770E8">
            <w:pPr>
              <w:rPr>
                <w:rFonts w:hAnsi="华文楷体"/>
              </w:rPr>
            </w:pPr>
          </w:p>
          <w:p w14:paraId="143FB6B6" w14:textId="77777777" w:rsidR="008770E8" w:rsidRPr="00FA6FD7" w:rsidRDefault="002655E9">
            <w:pPr>
              <w:rPr>
                <w:rFonts w:hAnsi="华文楷体"/>
              </w:rPr>
            </w:pPr>
            <w:r>
              <w:rPr>
                <w:rFonts w:hAnsi="华文楷体" w:hint="eastAsia"/>
              </w:rPr>
              <w:t>IPP项目能够发扬学生个性，让学生所学有用武之地，是上海交大的一张名片。但是某些项目过于困难，学生独自完成稍显吃力，建议学校可以开放慕课教学</w:t>
            </w:r>
            <w:r w:rsidR="00FA6FD7">
              <w:rPr>
                <w:rFonts w:hAnsi="华文楷体"/>
              </w:rPr>
              <w:t>,</w:t>
            </w:r>
            <w:r w:rsidR="00FA6FD7">
              <w:rPr>
                <w:rFonts w:hAnsi="华文楷体" w:hint="eastAsia"/>
              </w:rPr>
              <w:t>既可以减轻老师负担，也可以让学生随时访问。特别是在更迭特别快的</w:t>
            </w:r>
            <w:ins w:id="58" w:author="Qing Pei" w:date="2018-05-23T21:07:00Z">
              <w:r w:rsidR="00945464">
                <w:rPr>
                  <w:rFonts w:hAnsi="华文楷体"/>
                </w:rPr>
                <w:t>A</w:t>
              </w:r>
            </w:ins>
            <w:del w:id="59" w:author="Qing Pei" w:date="2018-05-23T21:07:00Z">
              <w:r w:rsidR="00FA6FD7" w:rsidDel="00945464">
                <w:rPr>
                  <w:rFonts w:hAnsi="华文楷体" w:hint="eastAsia"/>
                </w:rPr>
                <w:delText>a</w:delText>
              </w:r>
            </w:del>
            <w:r w:rsidR="00FA6FD7">
              <w:rPr>
                <w:rFonts w:hAnsi="华文楷体" w:hint="eastAsia"/>
              </w:rPr>
              <w:t>ndroid</w:t>
            </w:r>
            <w:commentRangeStart w:id="60"/>
            <w:r w:rsidR="00FA6FD7">
              <w:rPr>
                <w:rFonts w:hAnsi="华文楷体" w:hint="eastAsia"/>
              </w:rPr>
              <w:t>语</w:t>
            </w:r>
            <w:commentRangeEnd w:id="60"/>
            <w:r w:rsidR="00945464">
              <w:rPr>
                <w:rStyle w:val="aa"/>
              </w:rPr>
              <w:commentReference w:id="60"/>
            </w:r>
            <w:r w:rsidR="00FA6FD7">
              <w:rPr>
                <w:rFonts w:hAnsi="华文楷体" w:hint="eastAsia"/>
              </w:rPr>
              <w:t>言教学上，学生自学经常会落后于时代。</w:t>
            </w:r>
          </w:p>
          <w:p w14:paraId="6B510E4D" w14:textId="77777777" w:rsidR="008770E8" w:rsidRDefault="008770E8">
            <w:pPr>
              <w:rPr>
                <w:rFonts w:hAnsi="华文楷体"/>
              </w:rPr>
            </w:pPr>
          </w:p>
          <w:p w14:paraId="1F9E83EE" w14:textId="77777777" w:rsidR="00D510C2" w:rsidRPr="00FA6FD7" w:rsidRDefault="00D510C2">
            <w:pPr>
              <w:rPr>
                <w:rFonts w:hAnsi="华文楷体"/>
              </w:rPr>
            </w:pPr>
          </w:p>
        </w:tc>
      </w:tr>
      <w:tr w:rsidR="00206AA9" w14:paraId="43BCFFDC" w14:textId="77777777">
        <w:trPr>
          <w:trHeight w:val="1590"/>
        </w:trPr>
        <w:tc>
          <w:tcPr>
            <w:tcW w:w="9000" w:type="dxa"/>
          </w:tcPr>
          <w:p w14:paraId="4288582B" w14:textId="77777777" w:rsidR="00206AA9" w:rsidRPr="00240ED1" w:rsidRDefault="00D245A0">
            <w:pPr>
              <w:rPr>
                <w:rFonts w:hAnsi="华文楷体"/>
                <w:sz w:val="28"/>
                <w:szCs w:val="28"/>
              </w:rPr>
            </w:pPr>
            <w:r w:rsidRPr="00240ED1">
              <w:rPr>
                <w:rFonts w:hAnsi="华文楷体" w:hint="eastAsia"/>
                <w:sz w:val="28"/>
                <w:szCs w:val="28"/>
              </w:rPr>
              <w:t>七</w:t>
            </w:r>
            <w:r w:rsidR="00206AA9" w:rsidRPr="00240ED1">
              <w:rPr>
                <w:rFonts w:hAnsi="华文楷体" w:hint="eastAsia"/>
                <w:sz w:val="28"/>
                <w:szCs w:val="28"/>
              </w:rPr>
              <w:t>、</w:t>
            </w:r>
            <w:bookmarkStart w:id="61" w:name="OLE_LINK5"/>
            <w:bookmarkStart w:id="62" w:name="OLE_LINK6"/>
            <w:r w:rsidR="00206AA9" w:rsidRPr="00240ED1">
              <w:rPr>
                <w:rFonts w:hAnsi="华文楷体" w:hint="eastAsia"/>
                <w:sz w:val="28"/>
                <w:szCs w:val="28"/>
              </w:rPr>
              <w:t>体会和心得</w:t>
            </w:r>
            <w:bookmarkEnd w:id="61"/>
            <w:bookmarkEnd w:id="62"/>
          </w:p>
          <w:p w14:paraId="03AB3BD2" w14:textId="77777777" w:rsidR="00206AA9" w:rsidRDefault="00206AA9">
            <w:pPr>
              <w:rPr>
                <w:rFonts w:hAnsi="华文楷体"/>
              </w:rPr>
            </w:pPr>
          </w:p>
          <w:p w14:paraId="5B22A4BB" w14:textId="77777777" w:rsidR="00FA6FD7" w:rsidRPr="00FA6FD7" w:rsidRDefault="00FA6FD7">
            <w:pPr>
              <w:rPr>
                <w:rFonts w:hAnsi="华文楷体"/>
              </w:rPr>
            </w:pPr>
            <w:bookmarkStart w:id="63" w:name="OLE_LINK52"/>
            <w:bookmarkStart w:id="64" w:name="OLE_LINK53"/>
            <w:r>
              <w:rPr>
                <w:rFonts w:hAnsi="华文楷体" w:hint="eastAsia"/>
              </w:rPr>
              <w:t>胡炳城在处理问题中得到了以下心得</w:t>
            </w:r>
            <w:r w:rsidRPr="00C11800">
              <w:rPr>
                <w:rFonts w:hAnsi="华文楷体"/>
              </w:rPr>
              <w:t>：</w:t>
            </w:r>
          </w:p>
          <w:p w14:paraId="5B1671AC" w14:textId="77777777" w:rsidR="00206AA9" w:rsidRDefault="00530F2E">
            <w:pPr>
              <w:rPr>
                <w:rFonts w:hAnsi="华文楷体"/>
              </w:rPr>
            </w:pPr>
            <w:bookmarkStart w:id="65" w:name="OLE_LINK43"/>
            <w:bookmarkStart w:id="66" w:name="OLE_LINK44"/>
            <w:r>
              <w:rPr>
                <w:rFonts w:hAnsi="华文楷体" w:hint="eastAsia"/>
              </w:rPr>
              <w:t>软件开发讲究持之以恒，坚持不懈。在没有经验的前提下需要不断试错，从而掌握某个控件的使用方法。</w:t>
            </w:r>
          </w:p>
          <w:p w14:paraId="0713C83A" w14:textId="77777777" w:rsidR="00530F2E" w:rsidRDefault="00530F2E">
            <w:pPr>
              <w:rPr>
                <w:rFonts w:hAnsi="华文楷体"/>
              </w:rPr>
            </w:pPr>
            <w:r>
              <w:rPr>
                <w:rFonts w:hAnsi="华文楷体" w:hint="eastAsia"/>
              </w:rPr>
              <w:t>在使用</w:t>
            </w:r>
            <w:proofErr w:type="spellStart"/>
            <w:r>
              <w:rPr>
                <w:rFonts w:hAnsi="华文楷体" w:hint="eastAsia"/>
              </w:rPr>
              <w:t>LitePal</w:t>
            </w:r>
            <w:proofErr w:type="spellEnd"/>
            <w:r>
              <w:rPr>
                <w:rFonts w:hAnsi="华文楷体" w:hint="eastAsia"/>
              </w:rPr>
              <w:t>库时，出现了一些小状况。一开始我照着Git</w:t>
            </w:r>
            <w:ins w:id="67" w:author="Qing Pei" w:date="2018-05-23T21:07:00Z">
              <w:r w:rsidR="00945464">
                <w:rPr>
                  <w:rFonts w:hAnsi="华文楷体"/>
                </w:rPr>
                <w:t>H</w:t>
              </w:r>
            </w:ins>
            <w:del w:id="68" w:author="Qing Pei" w:date="2018-05-23T21:07:00Z">
              <w:r w:rsidDel="00945464">
                <w:rPr>
                  <w:rFonts w:hAnsi="华文楷体" w:hint="eastAsia"/>
                </w:rPr>
                <w:delText>h</w:delText>
              </w:r>
            </w:del>
            <w:r>
              <w:rPr>
                <w:rFonts w:hAnsi="华文楷体" w:hint="eastAsia"/>
              </w:rPr>
              <w:t>ub上面的说明来修改代码，在第一次试验时成功地将数据存储进了数据库。但是在我修改了一小段代码后再次编译，别的地方没有任何问题，软件也没有崩溃，但就是不知道为什么用户数据不能继续往数据库里面存储。于是我使用虚拟机运行此程序，神奇的发现这个程序又可以运行了。</w:t>
            </w:r>
          </w:p>
          <w:p w14:paraId="1CF50C66" w14:textId="77777777" w:rsidR="00530F2E" w:rsidRDefault="00530F2E">
            <w:pPr>
              <w:rPr>
                <w:rFonts w:hAnsi="华文楷体"/>
              </w:rPr>
            </w:pPr>
            <w:r>
              <w:rPr>
                <w:rFonts w:hAnsi="华文楷体" w:hint="eastAsia"/>
              </w:rPr>
              <w:t>于是我觉得可能是机器的问题，然而在我再次修改程序继续在虚拟机上面运行时，诡异的错误又发生了，数据又一次不能储存。</w:t>
            </w:r>
          </w:p>
          <w:p w14:paraId="7FE968C9" w14:textId="77777777" w:rsidR="00530F2E" w:rsidRDefault="00530F2E">
            <w:pPr>
              <w:rPr>
                <w:rFonts w:hAnsi="华文楷体"/>
              </w:rPr>
            </w:pPr>
            <w:r>
              <w:rPr>
                <w:rFonts w:hAnsi="华文楷体" w:hint="eastAsia"/>
              </w:rPr>
              <w:t>我当时基本上绝望了，感觉十分崩溃。继续修改代码，几个小时后还是没有找到错误的原因。于是我打算重新阅读GitHub上面的库说明文档。</w:t>
            </w:r>
          </w:p>
          <w:p w14:paraId="3865EF04" w14:textId="77777777" w:rsidR="00530F2E" w:rsidRDefault="00530F2E">
            <w:pPr>
              <w:rPr>
                <w:rFonts w:hAnsi="华文楷体"/>
              </w:rPr>
            </w:pPr>
            <w:r>
              <w:rPr>
                <w:rFonts w:hAnsi="华文楷体" w:hint="eastAsia"/>
              </w:rPr>
              <w:t>再次阅读任然没有任何发现，可是我从错误中找出来了一个规律：</w:t>
            </w:r>
          </w:p>
          <w:p w14:paraId="398F3A01" w14:textId="77777777" w:rsidR="00530F2E" w:rsidRDefault="00530F2E">
            <w:pPr>
              <w:rPr>
                <w:rFonts w:hAnsi="华文楷体"/>
              </w:rPr>
            </w:pPr>
            <w:r>
              <w:rPr>
                <w:rFonts w:hAnsi="华文楷体" w:hint="eastAsia"/>
              </w:rPr>
              <w:t>每当我</w:t>
            </w:r>
            <w:r w:rsidR="002757F4">
              <w:rPr>
                <w:rFonts w:hAnsi="华文楷体" w:hint="eastAsia"/>
              </w:rPr>
              <w:t>修改程序中被保存的类中的元素之后必然不能存储数据。</w:t>
            </w:r>
          </w:p>
          <w:p w14:paraId="46B11221" w14:textId="77777777" w:rsidR="002757F4" w:rsidRDefault="00E36E36">
            <w:pPr>
              <w:rPr>
                <w:rFonts w:hAnsi="华文楷体"/>
              </w:rPr>
            </w:pPr>
            <w:r>
              <w:rPr>
                <w:rFonts w:hAnsi="华文楷体" w:hint="eastAsia"/>
              </w:rPr>
              <w:t>于是</w:t>
            </w:r>
            <w:r w:rsidR="002655E9">
              <w:rPr>
                <w:rFonts w:hAnsi="华文楷体" w:hint="eastAsia"/>
              </w:rPr>
              <w:t>我再次审阅说明文档，发现了一个小问题:</w:t>
            </w:r>
          </w:p>
          <w:p w14:paraId="121146B2" w14:textId="77777777" w:rsidR="002655E9" w:rsidRDefault="002655E9">
            <w:pPr>
              <w:rPr>
                <w:rFonts w:hAnsi="华文楷体"/>
              </w:rPr>
            </w:pPr>
            <w:r>
              <w:rPr>
                <w:rFonts w:hAnsi="华文楷体" w:hint="eastAsia"/>
              </w:rPr>
              <w:t>开发者每次更新需要将数据库版本号加一。</w:t>
            </w:r>
          </w:p>
          <w:p w14:paraId="3BD1D1D0" w14:textId="77777777" w:rsidR="002655E9" w:rsidRPr="002655E9" w:rsidRDefault="002655E9">
            <w:pPr>
              <w:rPr>
                <w:rFonts w:hAnsi="华文楷体"/>
              </w:rPr>
            </w:pPr>
            <w:bookmarkStart w:id="69" w:name="OLE_LINK54"/>
            <w:bookmarkStart w:id="70" w:name="OLE_LINK55"/>
            <w:bookmarkEnd w:id="63"/>
            <w:bookmarkEnd w:id="64"/>
            <w:r>
              <w:rPr>
                <w:rFonts w:hAnsi="华文楷体" w:hint="eastAsia"/>
              </w:rPr>
              <w:lastRenderedPageBreak/>
              <w:t>如此，困惑了我一周的问题解决了。在解决问题时会让人很烦躁，一直解决不了问题会使人绝望，但是只要持之以恒，细心观察，终会得到解决的办法。在成功解决问题之后,我得到了一种发自内心的满足感，这种感觉是通过做别的事情所很难得到的。</w:t>
            </w:r>
          </w:p>
          <w:bookmarkEnd w:id="65"/>
          <w:bookmarkEnd w:id="66"/>
          <w:p w14:paraId="7B6AE669" w14:textId="77777777" w:rsidR="00206AA9" w:rsidRDefault="00206AA9">
            <w:pPr>
              <w:rPr>
                <w:rFonts w:hAnsi="华文楷体"/>
              </w:rPr>
            </w:pPr>
          </w:p>
          <w:p w14:paraId="4F163FC8" w14:textId="77777777" w:rsidR="00FA6FD7" w:rsidRDefault="00FA6FD7" w:rsidP="00FA6FD7">
            <w:pPr>
              <w:rPr>
                <w:rFonts w:hAnsi="华文楷体"/>
              </w:rPr>
            </w:pPr>
            <w:bookmarkStart w:id="71" w:name="OLE_LINK25"/>
            <w:bookmarkStart w:id="72" w:name="OLE_LINK26"/>
            <w:r w:rsidRPr="00C11800">
              <w:rPr>
                <w:rFonts w:hAnsi="华文楷体"/>
              </w:rPr>
              <w:t>林越川</w:t>
            </w:r>
            <w:r>
              <w:rPr>
                <w:rFonts w:hAnsi="华文楷体" w:hint="eastAsia"/>
              </w:rPr>
              <w:t>在处理问题中得到了以下心得</w:t>
            </w:r>
            <w:r w:rsidRPr="00C11800">
              <w:rPr>
                <w:rFonts w:hAnsi="华文楷体"/>
              </w:rPr>
              <w:t>：</w:t>
            </w:r>
          </w:p>
          <w:bookmarkEnd w:id="71"/>
          <w:bookmarkEnd w:id="72"/>
          <w:p w14:paraId="2399BC64" w14:textId="77777777" w:rsidR="00FA6FD7" w:rsidRDefault="00FA6FD7" w:rsidP="00FA6FD7">
            <w:pPr>
              <w:numPr>
                <w:ilvl w:val="0"/>
                <w:numId w:val="8"/>
              </w:numPr>
              <w:rPr>
                <w:rFonts w:hAnsi="华文楷体"/>
              </w:rPr>
            </w:pPr>
            <w:r w:rsidRPr="00C11800">
              <w:rPr>
                <w:rFonts w:hAnsi="华文楷体"/>
              </w:rPr>
              <w:t>建模应该与实际制造方法匹配</w:t>
            </w:r>
            <w:r>
              <w:rPr>
                <w:rFonts w:hAnsi="华文楷体" w:hint="eastAsia"/>
              </w:rPr>
              <w:t>。</w:t>
            </w:r>
            <w:r w:rsidRPr="00C11800">
              <w:rPr>
                <w:rFonts w:hAnsi="华文楷体"/>
              </w:rPr>
              <w:t>应该先了解制造公差</w:t>
            </w:r>
            <w:r>
              <w:rPr>
                <w:rFonts w:hAnsi="华文楷体" w:hint="eastAsia"/>
              </w:rPr>
              <w:t>，机加工、钣金、铸造、注塑、激光切割、3D打印等的公差都不一样，而且同一制造方法下的不同技术带来的差别也是巨大的</w:t>
            </w:r>
            <w:r w:rsidRPr="00C11800">
              <w:rPr>
                <w:rFonts w:hAnsi="华文楷体"/>
              </w:rPr>
              <w:t>，</w:t>
            </w:r>
            <w:r>
              <w:rPr>
                <w:rFonts w:hAnsi="华文楷体" w:hint="eastAsia"/>
              </w:rPr>
              <w:t>就拿3D打印技术来说，FDM和SLA都是成熟的3D打印技术，</w:t>
            </w:r>
            <w:r w:rsidRPr="00C11800">
              <w:rPr>
                <w:rFonts w:hAnsi="华文楷体"/>
              </w:rPr>
              <w:t>FDM技术的公差大于SLA</w:t>
            </w:r>
            <w:r>
              <w:rPr>
                <w:rFonts w:hAnsi="华文楷体" w:hint="eastAsia"/>
              </w:rPr>
              <w:t>而FDM使用的工程塑料比SLA使用的光敏树脂工程性能好。像这次3D打印件不匹配的问题的根源就在于不了解工训3D打印机的公差就盲目开始建模。</w:t>
            </w:r>
            <w:r>
              <w:rPr>
                <w:rFonts w:hAnsi="华文楷体"/>
              </w:rPr>
              <w:t xml:space="preserve"> </w:t>
            </w:r>
          </w:p>
          <w:p w14:paraId="5BDD0EE9" w14:textId="77777777" w:rsidR="00FA6FD7" w:rsidRDefault="00FA6FD7" w:rsidP="00FA6FD7">
            <w:pPr>
              <w:numPr>
                <w:ilvl w:val="0"/>
                <w:numId w:val="8"/>
              </w:numPr>
              <w:rPr>
                <w:rFonts w:hAnsi="华文楷体"/>
              </w:rPr>
            </w:pPr>
            <w:r w:rsidRPr="00C11800">
              <w:rPr>
                <w:rFonts w:hAnsi="华文楷体"/>
              </w:rPr>
              <w:t>了解材料特性可以使加工过程简化</w:t>
            </w:r>
            <w:r>
              <w:rPr>
                <w:rFonts w:hAnsi="华文楷体" w:hint="eastAsia"/>
              </w:rPr>
              <w:t>。在这次的修改打印件的过程中，我应用了ABS塑料的热塑性，利用电摩和工件摩擦产生的热量将放置陶瓷灯座的孔扩大，然后借势将陶瓷灯座用小榔头敲入工件，达到了事半功倍的效果。</w:t>
            </w:r>
          </w:p>
          <w:p w14:paraId="4A91DE88" w14:textId="77777777" w:rsidR="00FA6FD7" w:rsidRDefault="00FA6FD7" w:rsidP="00FA6FD7">
            <w:pPr>
              <w:rPr>
                <w:rFonts w:hAnsi="华文楷体"/>
              </w:rPr>
            </w:pPr>
            <w:r>
              <w:rPr>
                <w:rFonts w:hAnsi="华文楷体" w:hint="eastAsia"/>
              </w:rPr>
              <w:t>同时林越川对于商品生产也有了更深的认识。</w:t>
            </w:r>
          </w:p>
          <w:p w14:paraId="5912D1BC" w14:textId="77777777" w:rsidR="00FA6FD7" w:rsidRDefault="00FA6FD7" w:rsidP="00FA6FD7">
            <w:pPr>
              <w:rPr>
                <w:rFonts w:hAnsi="华文楷体"/>
              </w:rPr>
            </w:pPr>
            <w:r>
              <w:rPr>
                <w:rFonts w:hAnsi="华文楷体" w:hint="eastAsia"/>
              </w:rPr>
              <w:t>商品是要卖给消费者的，这毋庸置疑，三思遇到的问题就是，作为一个强大的硬件生产商，它的零售商品在市场上遇到了阻碍，这是因为三思在零售市场知名度太低，飞利浦和</w:t>
            </w:r>
            <w:proofErr w:type="spellStart"/>
            <w:ins w:id="73" w:author="Qing Pei" w:date="2018-05-23T21:06:00Z">
              <w:r w:rsidR="00945464">
                <w:rPr>
                  <w:rFonts w:hAnsi="华文楷体" w:hint="eastAsia"/>
                </w:rPr>
                <w:t>O</w:t>
              </w:r>
            </w:ins>
            <w:del w:id="74" w:author="Qing Pei" w:date="2018-05-23T21:06:00Z">
              <w:r w:rsidDel="00945464">
                <w:rPr>
                  <w:rFonts w:hAnsi="华文楷体" w:hint="eastAsia"/>
                </w:rPr>
                <w:delText>o</w:delText>
              </w:r>
            </w:del>
            <w:r>
              <w:rPr>
                <w:rFonts w:hAnsi="华文楷体" w:hint="eastAsia"/>
              </w:rPr>
              <w:t>pple</w:t>
            </w:r>
            <w:proofErr w:type="spellEnd"/>
            <w:r>
              <w:rPr>
                <w:rFonts w:hAnsi="华文楷体" w:hint="eastAsia"/>
              </w:rPr>
              <w:t>基本占据了灯泡的市场，而小米则占领了智能设备的市场。而且像智能灯泡这种产品的销量更是和本品牌的其他产品挂钩。就比如说买了小米</w:t>
            </w:r>
            <w:ins w:id="75" w:author="Qing Pei" w:date="2018-05-23T21:06:00Z">
              <w:r w:rsidR="00945464">
                <w:rPr>
                  <w:rFonts w:hAnsi="华文楷体" w:hint="eastAsia"/>
                </w:rPr>
                <w:t>W</w:t>
              </w:r>
            </w:ins>
            <w:del w:id="76" w:author="Qing Pei" w:date="2018-05-23T21:06:00Z">
              <w:r w:rsidDel="00945464">
                <w:rPr>
                  <w:rFonts w:hAnsi="华文楷体" w:hint="eastAsia"/>
                </w:rPr>
                <w:delText>w</w:delText>
              </w:r>
            </w:del>
            <w:r>
              <w:rPr>
                <w:rFonts w:hAnsi="华文楷体" w:hint="eastAsia"/>
              </w:rPr>
              <w:t>i</w:t>
            </w:r>
            <w:ins w:id="77" w:author="Qing Pei" w:date="2018-05-23T21:06:00Z">
              <w:r w:rsidR="00945464">
                <w:rPr>
                  <w:rFonts w:hAnsi="华文楷体" w:hint="eastAsia"/>
                </w:rPr>
                <w:t>-</w:t>
              </w:r>
            </w:ins>
            <w:del w:id="78" w:author="Qing Pei" w:date="2018-05-23T21:06:00Z">
              <w:r w:rsidDel="00945464">
                <w:rPr>
                  <w:rFonts w:hAnsi="华文楷体" w:hint="eastAsia"/>
                </w:rPr>
                <w:delText>fi</w:delText>
              </w:r>
            </w:del>
            <w:ins w:id="79" w:author="Qing Pei" w:date="2018-05-23T21:06:00Z">
              <w:r w:rsidR="00945464">
                <w:rPr>
                  <w:rFonts w:hAnsi="华文楷体" w:hint="eastAsia"/>
                </w:rPr>
                <w:t>Fi</w:t>
              </w:r>
            </w:ins>
            <w:r>
              <w:rPr>
                <w:rFonts w:hAnsi="华文楷体" w:hint="eastAsia"/>
              </w:rPr>
              <w:t>就会在选择电视盒子上倾向小米盒子，由于小米盒子对小米手机有特殊支持，在选择手机时就会倾向于选择小米手机。可以说现在的市场特别是智能电子商品的市场就是商品生态圈的比拼。所以一个企业要打开零售市场不但要把东西做好，同时也要把产品做广。</w:t>
            </w:r>
          </w:p>
          <w:bookmarkEnd w:id="69"/>
          <w:bookmarkEnd w:id="70"/>
          <w:p w14:paraId="4204FA54" w14:textId="77777777" w:rsidR="00FA6FD7" w:rsidRDefault="00FA6FD7" w:rsidP="00FA6FD7">
            <w:pPr>
              <w:rPr>
                <w:rFonts w:hAnsi="华文楷体"/>
              </w:rPr>
            </w:pPr>
          </w:p>
          <w:p w14:paraId="54044AF8" w14:textId="77777777" w:rsidR="00206AA9" w:rsidRDefault="00206AA9">
            <w:pPr>
              <w:rPr>
                <w:rFonts w:hAnsi="华文楷体"/>
              </w:rPr>
            </w:pPr>
          </w:p>
        </w:tc>
      </w:tr>
      <w:tr w:rsidR="008770E8" w14:paraId="60DC0F83" w14:textId="77777777">
        <w:trPr>
          <w:trHeight w:val="1590"/>
        </w:trPr>
        <w:tc>
          <w:tcPr>
            <w:tcW w:w="9000" w:type="dxa"/>
          </w:tcPr>
          <w:p w14:paraId="44B066C0" w14:textId="77777777" w:rsidR="008770E8" w:rsidRPr="00240ED1" w:rsidRDefault="00C66241" w:rsidP="00206AA9">
            <w:pPr>
              <w:rPr>
                <w:rFonts w:hAnsi="华文楷体"/>
                <w:sz w:val="28"/>
                <w:szCs w:val="28"/>
              </w:rPr>
            </w:pPr>
            <w:r w:rsidRPr="00240ED1">
              <w:rPr>
                <w:rFonts w:hAnsi="华文楷体" w:hint="eastAsia"/>
                <w:sz w:val="28"/>
                <w:szCs w:val="28"/>
              </w:rPr>
              <w:lastRenderedPageBreak/>
              <w:t>八</w:t>
            </w:r>
            <w:r w:rsidR="00206AA9" w:rsidRPr="00240ED1">
              <w:rPr>
                <w:rFonts w:hAnsi="华文楷体" w:hint="eastAsia"/>
                <w:sz w:val="28"/>
                <w:szCs w:val="28"/>
              </w:rPr>
              <w:t>、</w:t>
            </w:r>
            <w:r w:rsidR="008770E8" w:rsidRPr="00240ED1">
              <w:rPr>
                <w:rFonts w:hAnsi="华文楷体" w:hint="eastAsia"/>
                <w:sz w:val="28"/>
                <w:szCs w:val="28"/>
              </w:rPr>
              <w:t>指导教师意见：</w:t>
            </w:r>
          </w:p>
          <w:p w14:paraId="3E62A6B2" w14:textId="77777777" w:rsidR="008770E8" w:rsidRDefault="008770E8">
            <w:pPr>
              <w:rPr>
                <w:rFonts w:hAnsi="华文楷体"/>
              </w:rPr>
            </w:pPr>
          </w:p>
          <w:p w14:paraId="69A1D76C" w14:textId="77777777" w:rsidR="008770E8" w:rsidRDefault="008770E8">
            <w:pPr>
              <w:rPr>
                <w:rFonts w:hAnsi="华文楷体"/>
              </w:rPr>
            </w:pPr>
          </w:p>
          <w:p w14:paraId="00D2457F" w14:textId="77777777" w:rsidR="00D245A0" w:rsidRDefault="00D245A0">
            <w:pPr>
              <w:rPr>
                <w:rFonts w:hAnsi="华文楷体"/>
              </w:rPr>
            </w:pPr>
          </w:p>
          <w:p w14:paraId="1DC0C4E6" w14:textId="77777777" w:rsidR="00D245A0" w:rsidRDefault="00D245A0">
            <w:pPr>
              <w:rPr>
                <w:rFonts w:hAnsi="华文楷体"/>
              </w:rPr>
            </w:pPr>
          </w:p>
          <w:p w14:paraId="074E6208" w14:textId="77777777" w:rsidR="00D510C2" w:rsidRDefault="00D510C2">
            <w:pPr>
              <w:rPr>
                <w:rFonts w:hAnsi="华文楷体"/>
              </w:rPr>
            </w:pPr>
          </w:p>
          <w:p w14:paraId="65138DE8" w14:textId="77777777" w:rsidR="00D510C2" w:rsidRDefault="00D510C2">
            <w:pPr>
              <w:rPr>
                <w:rFonts w:hAnsi="华文楷体"/>
              </w:rPr>
            </w:pPr>
          </w:p>
          <w:p w14:paraId="3A37D9EE" w14:textId="77777777" w:rsidR="00D510C2" w:rsidRDefault="00D510C2">
            <w:pPr>
              <w:rPr>
                <w:rFonts w:hAnsi="华文楷体"/>
              </w:rPr>
            </w:pPr>
          </w:p>
          <w:p w14:paraId="0BB05D20" w14:textId="77777777" w:rsidR="00D510C2" w:rsidRDefault="00D510C2">
            <w:pPr>
              <w:rPr>
                <w:rFonts w:hAnsi="华文楷体"/>
              </w:rPr>
            </w:pPr>
          </w:p>
          <w:p w14:paraId="07F14A0D" w14:textId="77777777" w:rsidR="00D510C2" w:rsidRDefault="00D510C2">
            <w:pPr>
              <w:rPr>
                <w:rFonts w:hAnsi="华文楷体"/>
              </w:rPr>
            </w:pPr>
          </w:p>
          <w:p w14:paraId="4EB29BC1" w14:textId="77777777" w:rsidR="00D510C2" w:rsidRDefault="00D510C2">
            <w:pPr>
              <w:rPr>
                <w:rFonts w:hAnsi="华文楷体"/>
              </w:rPr>
            </w:pPr>
          </w:p>
          <w:p w14:paraId="350E1C72" w14:textId="77777777" w:rsidR="00D510C2" w:rsidRDefault="00D510C2">
            <w:pPr>
              <w:rPr>
                <w:rFonts w:hAnsi="华文楷体"/>
              </w:rPr>
            </w:pPr>
          </w:p>
          <w:p w14:paraId="79661960" w14:textId="77777777" w:rsidR="00D510C2" w:rsidRDefault="00D510C2">
            <w:pPr>
              <w:rPr>
                <w:rFonts w:hAnsi="华文楷体"/>
              </w:rPr>
            </w:pPr>
          </w:p>
          <w:p w14:paraId="5CE88184" w14:textId="77777777" w:rsidR="00D510C2" w:rsidRDefault="00D510C2">
            <w:pPr>
              <w:rPr>
                <w:rFonts w:hAnsi="华文楷体"/>
              </w:rPr>
            </w:pPr>
          </w:p>
          <w:p w14:paraId="5EBD98B7" w14:textId="77777777" w:rsidR="00D510C2" w:rsidRDefault="00D510C2">
            <w:pPr>
              <w:rPr>
                <w:rFonts w:hAnsi="华文楷体"/>
              </w:rPr>
            </w:pPr>
          </w:p>
          <w:p w14:paraId="2A9896AC" w14:textId="77777777" w:rsidR="00D245A0" w:rsidRDefault="00D245A0">
            <w:pPr>
              <w:rPr>
                <w:rFonts w:hAnsi="华文楷体"/>
              </w:rPr>
            </w:pPr>
          </w:p>
          <w:p w14:paraId="3AD9176E" w14:textId="77777777" w:rsidR="00D245A0" w:rsidRDefault="00D245A0">
            <w:pPr>
              <w:rPr>
                <w:rFonts w:hAnsi="华文楷体"/>
              </w:rPr>
            </w:pPr>
          </w:p>
          <w:p w14:paraId="3564B3B9" w14:textId="77777777" w:rsidR="008770E8" w:rsidRDefault="008770E8">
            <w:pPr>
              <w:rPr>
                <w:rFonts w:hAnsi="华文楷体"/>
              </w:rPr>
            </w:pPr>
          </w:p>
          <w:p w14:paraId="734F9519" w14:textId="77777777" w:rsidR="008770E8" w:rsidRDefault="008770E8">
            <w:pPr>
              <w:ind w:firstLineChars="1900" w:firstLine="4560"/>
              <w:rPr>
                <w:rFonts w:hAnsi="华文楷体"/>
              </w:rPr>
            </w:pPr>
            <w:r>
              <w:rPr>
                <w:rFonts w:hAnsi="华文楷体" w:hint="eastAsia"/>
              </w:rPr>
              <w:t xml:space="preserve">签名：          </w:t>
            </w:r>
          </w:p>
          <w:p w14:paraId="4F17D891" w14:textId="77777777" w:rsidR="008770E8" w:rsidRDefault="008770E8">
            <w:pPr>
              <w:ind w:firstLineChars="1900" w:firstLine="4560"/>
              <w:rPr>
                <w:rFonts w:hAnsi="华文楷体"/>
              </w:rPr>
            </w:pPr>
            <w:r>
              <w:rPr>
                <w:rFonts w:hAnsi="华文楷体" w:hint="eastAsia"/>
              </w:rPr>
              <w:t>年   月   日</w:t>
            </w:r>
          </w:p>
        </w:tc>
      </w:tr>
      <w:tr w:rsidR="008770E8" w14:paraId="2AC7D4FC" w14:textId="77777777">
        <w:trPr>
          <w:cantSplit/>
          <w:trHeight w:val="1401"/>
        </w:trPr>
        <w:tc>
          <w:tcPr>
            <w:tcW w:w="9000" w:type="dxa"/>
          </w:tcPr>
          <w:p w14:paraId="754BF073" w14:textId="77777777" w:rsidR="00E250B5" w:rsidRPr="00240ED1" w:rsidRDefault="00C66241">
            <w:pPr>
              <w:rPr>
                <w:rFonts w:hAnsi="华文楷体"/>
                <w:sz w:val="28"/>
                <w:szCs w:val="28"/>
              </w:rPr>
            </w:pPr>
            <w:r w:rsidRPr="00240ED1">
              <w:rPr>
                <w:rFonts w:hAnsi="华文楷体" w:hint="eastAsia"/>
                <w:sz w:val="28"/>
                <w:szCs w:val="28"/>
              </w:rPr>
              <w:lastRenderedPageBreak/>
              <w:t>九</w:t>
            </w:r>
            <w:r w:rsidR="008770E8" w:rsidRPr="00240ED1">
              <w:rPr>
                <w:rFonts w:hAnsi="华文楷体" w:hint="eastAsia"/>
                <w:sz w:val="28"/>
                <w:szCs w:val="28"/>
              </w:rPr>
              <w:t>、</w:t>
            </w:r>
            <w:r w:rsidR="00206AA9" w:rsidRPr="00240ED1">
              <w:rPr>
                <w:rFonts w:hAnsi="华文楷体" w:hint="eastAsia"/>
                <w:sz w:val="28"/>
                <w:szCs w:val="28"/>
              </w:rPr>
              <w:t>院（系）工作组意见</w:t>
            </w:r>
            <w:r w:rsidR="008770E8" w:rsidRPr="00240ED1">
              <w:rPr>
                <w:rFonts w:hAnsi="华文楷体" w:hint="eastAsia"/>
                <w:sz w:val="28"/>
                <w:szCs w:val="28"/>
              </w:rPr>
              <w:t>：</w:t>
            </w:r>
          </w:p>
          <w:p w14:paraId="7D546023" w14:textId="77777777" w:rsidR="00240ED1" w:rsidRDefault="00240ED1">
            <w:pPr>
              <w:rPr>
                <w:rFonts w:hAnsi="华文楷体"/>
              </w:rPr>
            </w:pPr>
          </w:p>
          <w:p w14:paraId="28F9225E" w14:textId="77777777" w:rsidR="00D510C2" w:rsidRDefault="00D510C2">
            <w:pPr>
              <w:rPr>
                <w:rFonts w:hAnsi="华文楷体"/>
              </w:rPr>
            </w:pPr>
          </w:p>
          <w:p w14:paraId="78A8292A" w14:textId="77777777" w:rsidR="00D510C2" w:rsidRDefault="00D510C2">
            <w:pPr>
              <w:rPr>
                <w:rFonts w:hAnsi="华文楷体"/>
              </w:rPr>
            </w:pPr>
          </w:p>
          <w:p w14:paraId="6640393A" w14:textId="77777777" w:rsidR="00D510C2" w:rsidRDefault="00D510C2">
            <w:pPr>
              <w:rPr>
                <w:rFonts w:hAnsi="华文楷体"/>
              </w:rPr>
            </w:pPr>
          </w:p>
          <w:p w14:paraId="48E04168" w14:textId="77777777" w:rsidR="00D510C2" w:rsidRDefault="00D510C2">
            <w:pPr>
              <w:rPr>
                <w:rFonts w:hAnsi="华文楷体"/>
              </w:rPr>
            </w:pPr>
          </w:p>
          <w:p w14:paraId="5E3A1CBA" w14:textId="77777777" w:rsidR="00D510C2" w:rsidRDefault="00D510C2">
            <w:pPr>
              <w:rPr>
                <w:rFonts w:hAnsi="华文楷体"/>
              </w:rPr>
            </w:pPr>
          </w:p>
          <w:p w14:paraId="766D05A0" w14:textId="77777777" w:rsidR="00D510C2" w:rsidRPr="00E250B5" w:rsidRDefault="00D510C2">
            <w:pPr>
              <w:rPr>
                <w:rFonts w:hAnsi="华文楷体"/>
              </w:rPr>
            </w:pPr>
          </w:p>
          <w:p w14:paraId="4F7DC735" w14:textId="77777777" w:rsidR="00D510C2" w:rsidRDefault="00D510C2">
            <w:pPr>
              <w:rPr>
                <w:rFonts w:hAnsi="华文楷体"/>
              </w:rPr>
            </w:pPr>
          </w:p>
          <w:p w14:paraId="27500E4D" w14:textId="77777777" w:rsidR="008770E8" w:rsidRDefault="008770E8">
            <w:pPr>
              <w:ind w:firstLineChars="2100" w:firstLine="5040"/>
              <w:rPr>
                <w:rFonts w:hAnsi="华文楷体"/>
              </w:rPr>
            </w:pPr>
          </w:p>
          <w:p w14:paraId="454175D7" w14:textId="77777777" w:rsidR="008770E8" w:rsidRDefault="008770E8">
            <w:pPr>
              <w:ind w:firstLineChars="1900" w:firstLine="4560"/>
              <w:rPr>
                <w:rFonts w:hAnsi="华文楷体"/>
              </w:rPr>
            </w:pPr>
            <w:r>
              <w:rPr>
                <w:rFonts w:hAnsi="华文楷体" w:hint="eastAsia"/>
              </w:rPr>
              <w:t xml:space="preserve">签名（盖章）：          </w:t>
            </w:r>
          </w:p>
          <w:p w14:paraId="7B529916" w14:textId="77777777" w:rsidR="008770E8" w:rsidRDefault="008770E8">
            <w:pPr>
              <w:ind w:firstLineChars="1900" w:firstLine="4560"/>
              <w:rPr>
                <w:rFonts w:hAnsi="华文楷体"/>
              </w:rPr>
            </w:pPr>
            <w:r>
              <w:rPr>
                <w:rFonts w:hAnsi="华文楷体" w:hint="eastAsia"/>
              </w:rPr>
              <w:t>年   月   日</w:t>
            </w:r>
          </w:p>
        </w:tc>
      </w:tr>
      <w:tr w:rsidR="008770E8" w14:paraId="215F7258" w14:textId="77777777">
        <w:trPr>
          <w:cantSplit/>
          <w:trHeight w:val="919"/>
        </w:trPr>
        <w:tc>
          <w:tcPr>
            <w:tcW w:w="9000" w:type="dxa"/>
          </w:tcPr>
          <w:p w14:paraId="4F4281EA" w14:textId="77777777" w:rsidR="008770E8" w:rsidRPr="00240ED1" w:rsidRDefault="00C66241">
            <w:pPr>
              <w:rPr>
                <w:rFonts w:hAnsi="华文楷体"/>
                <w:sz w:val="28"/>
                <w:szCs w:val="28"/>
              </w:rPr>
            </w:pPr>
            <w:r w:rsidRPr="00240ED1">
              <w:rPr>
                <w:rFonts w:hAnsi="华文楷体" w:hint="eastAsia"/>
                <w:sz w:val="28"/>
                <w:szCs w:val="28"/>
              </w:rPr>
              <w:t>十</w:t>
            </w:r>
            <w:r w:rsidR="008770E8" w:rsidRPr="00240ED1">
              <w:rPr>
                <w:rFonts w:hAnsi="华文楷体" w:hint="eastAsia"/>
                <w:sz w:val="28"/>
                <w:szCs w:val="28"/>
              </w:rPr>
              <w:t>、</w:t>
            </w:r>
            <w:r w:rsidR="00206AA9" w:rsidRPr="00240ED1">
              <w:rPr>
                <w:rFonts w:hAnsi="华文楷体" w:hint="eastAsia"/>
                <w:sz w:val="28"/>
                <w:szCs w:val="28"/>
              </w:rPr>
              <w:t>学校领导组</w:t>
            </w:r>
            <w:r w:rsidR="008770E8" w:rsidRPr="00240ED1">
              <w:rPr>
                <w:rFonts w:hAnsi="华文楷体" w:hint="eastAsia"/>
                <w:sz w:val="28"/>
                <w:szCs w:val="28"/>
              </w:rPr>
              <w:t>意见</w:t>
            </w:r>
            <w:r w:rsidR="00240ED1">
              <w:rPr>
                <w:rFonts w:hAnsi="华文楷体" w:hint="eastAsia"/>
                <w:sz w:val="28"/>
                <w:szCs w:val="28"/>
              </w:rPr>
              <w:t>：</w:t>
            </w:r>
          </w:p>
          <w:p w14:paraId="457EDAF4" w14:textId="77777777" w:rsidR="008770E8" w:rsidRDefault="008770E8">
            <w:pPr>
              <w:rPr>
                <w:rFonts w:hAnsi="华文楷体"/>
              </w:rPr>
            </w:pPr>
          </w:p>
          <w:p w14:paraId="2EA2A087" w14:textId="77777777" w:rsidR="00D510C2" w:rsidRDefault="00D510C2">
            <w:pPr>
              <w:rPr>
                <w:rFonts w:hAnsi="华文楷体"/>
              </w:rPr>
            </w:pPr>
          </w:p>
          <w:p w14:paraId="2FF52560" w14:textId="77777777" w:rsidR="00D510C2" w:rsidRDefault="00D510C2">
            <w:pPr>
              <w:rPr>
                <w:rFonts w:hAnsi="华文楷体"/>
              </w:rPr>
            </w:pPr>
          </w:p>
          <w:p w14:paraId="6AA78E8B" w14:textId="77777777" w:rsidR="00D510C2" w:rsidRDefault="00D510C2">
            <w:pPr>
              <w:rPr>
                <w:rFonts w:hAnsi="华文楷体"/>
              </w:rPr>
            </w:pPr>
          </w:p>
          <w:p w14:paraId="39144CF4" w14:textId="77777777" w:rsidR="00D510C2" w:rsidRDefault="00D510C2">
            <w:pPr>
              <w:rPr>
                <w:rFonts w:hAnsi="华文楷体"/>
              </w:rPr>
            </w:pPr>
          </w:p>
          <w:p w14:paraId="5AD8FA0A" w14:textId="77777777" w:rsidR="008770E8" w:rsidRDefault="008770E8">
            <w:pPr>
              <w:rPr>
                <w:rFonts w:hAnsi="华文楷体"/>
              </w:rPr>
            </w:pPr>
          </w:p>
          <w:p w14:paraId="50FD43D3" w14:textId="77777777" w:rsidR="008770E8" w:rsidRDefault="008770E8">
            <w:pPr>
              <w:ind w:firstLineChars="1900" w:firstLine="4560"/>
              <w:rPr>
                <w:rFonts w:hAnsi="华文楷体"/>
              </w:rPr>
            </w:pPr>
            <w:r>
              <w:rPr>
                <w:rFonts w:hAnsi="华文楷体" w:hint="eastAsia"/>
              </w:rPr>
              <w:t xml:space="preserve">签名（盖章）：              </w:t>
            </w:r>
          </w:p>
          <w:p w14:paraId="1F1FC89A" w14:textId="77777777" w:rsidR="008770E8" w:rsidRDefault="008770E8">
            <w:pPr>
              <w:ind w:firstLineChars="1800" w:firstLine="4320"/>
              <w:rPr>
                <w:rFonts w:hAnsi="华文楷体"/>
              </w:rPr>
            </w:pPr>
            <w:r>
              <w:rPr>
                <w:rFonts w:hAnsi="华文楷体" w:hint="eastAsia"/>
              </w:rPr>
              <w:t xml:space="preserve"> 年   月   日</w:t>
            </w:r>
          </w:p>
        </w:tc>
      </w:tr>
    </w:tbl>
    <w:p w14:paraId="65B26EDC" w14:textId="77777777" w:rsidR="008770E8" w:rsidRDefault="008770E8" w:rsidP="00206AA9">
      <w:pPr>
        <w:spacing w:line="360" w:lineRule="auto"/>
      </w:pPr>
    </w:p>
    <w:sectPr w:rsidR="008770E8">
      <w:pgSz w:w="11906" w:h="16838"/>
      <w:pgMar w:top="1134" w:right="1797" w:bottom="1134" w:left="1797"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 w:author="Qing Pei" w:date="2018-05-23T20:43:00Z" w:initials="QP">
    <w:p w14:paraId="288E894E" w14:textId="77777777" w:rsidR="00517BEF" w:rsidRDefault="00517BEF">
      <w:pPr>
        <w:pStyle w:val="ab"/>
      </w:pPr>
      <w:r>
        <w:rPr>
          <w:rStyle w:val="aa"/>
        </w:rPr>
        <w:annotationRef/>
      </w:r>
      <w:r>
        <w:rPr>
          <w:rFonts w:hint="eastAsia"/>
        </w:rPr>
        <w:t xml:space="preserve">我不清楚开始做项目的时候是否需要写报告，这里引入的第一段讲的是 what to do。但是在此之前，作为 reviewer 的话，我更关心的是 </w:t>
      </w:r>
      <w:r w:rsidRPr="00517BEF">
        <w:rPr>
          <w:rFonts w:hint="eastAsia"/>
          <w:b/>
        </w:rPr>
        <w:t>why you started this project?</w:t>
      </w:r>
      <w:r>
        <w:rPr>
          <w:rFonts w:hint="eastAsia"/>
        </w:rPr>
        <w:t xml:space="preserve"> 需要想一想并补充进来。开始一个项目、一家公司，或者自己的人生，都是在回答why。为了回答这个问题，不同时期可能会做不同的事，有不同的阶段性目标（ what ），为了做到这些 what，会去想办法（how），</w:t>
      </w:r>
    </w:p>
  </w:comment>
  <w:comment w:id="15" w:author="Qing Pei" w:date="2018-05-23T20:50:00Z" w:initials="QP">
    <w:p w14:paraId="7F363FF6" w14:textId="77777777" w:rsidR="00517BEF" w:rsidRDefault="00517BEF">
      <w:pPr>
        <w:pStyle w:val="ab"/>
      </w:pPr>
      <w:r>
        <w:rPr>
          <w:rStyle w:val="aa"/>
        </w:rPr>
        <w:annotationRef/>
      </w:r>
      <w:r>
        <w:rPr>
          <w:rFonts w:hint="eastAsia"/>
        </w:rPr>
        <w:t>对 app 的介绍，这里的写法是把一片片叶子(界面、控件)给描绘了，缺失了串起这些内容的枝和干。</w:t>
      </w:r>
    </w:p>
    <w:p w14:paraId="5F40BD45" w14:textId="77777777" w:rsidR="00517BEF" w:rsidRDefault="00517BEF">
      <w:pPr>
        <w:pStyle w:val="ab"/>
      </w:pPr>
    </w:p>
    <w:p w14:paraId="51A9F87A" w14:textId="77777777" w:rsidR="00517BEF" w:rsidRDefault="00517BEF">
      <w:pPr>
        <w:pStyle w:val="ab"/>
      </w:pPr>
      <w:r>
        <w:rPr>
          <w:rFonts w:hint="eastAsia"/>
        </w:rPr>
        <w:t>已完成的系统有两部分——机械部分和数字部分。数字部分有被控的灯以及发起控制的 app。对 app，从设计上，采用了 md；通信方式、控制方式是 UDP over Wi-Fi，（三思）自定义协议；从功能上，可以做入网、颜色、亮度、开关等调节；从应用场景上，分了 N 个，分别针对最初提出的不同目标客户。</w:t>
      </w:r>
    </w:p>
    <w:p w14:paraId="00AE3631" w14:textId="77777777" w:rsidR="00517BEF" w:rsidRDefault="00517BEF">
      <w:pPr>
        <w:pStyle w:val="ab"/>
      </w:pPr>
    </w:p>
    <w:p w14:paraId="3661AF6C" w14:textId="77777777" w:rsidR="00517BEF" w:rsidRPr="00517BEF" w:rsidRDefault="00517BEF">
      <w:pPr>
        <w:pStyle w:val="ab"/>
      </w:pPr>
      <w:r>
        <w:rPr>
          <w:rFonts w:hint="eastAsia"/>
        </w:rPr>
        <w:t>段落间整个串起来应该是个树状的结构，最好在开头配上树状的系统连接图、app使用场景的流程图，先给堵着一个 overview，然后讲解其中细节。这样读者看的过程中可以知道系统的哪部分已经读过，正在读哪部分，还有哪些本次尚未完成。</w:t>
      </w:r>
    </w:p>
  </w:comment>
  <w:comment w:id="34" w:author="Qing Pei" w:date="2018-05-23T21:03:00Z" w:initials="QP">
    <w:p w14:paraId="5C938FDC" w14:textId="77777777" w:rsidR="00945464" w:rsidRDefault="00945464">
      <w:pPr>
        <w:pStyle w:val="ab"/>
      </w:pPr>
      <w:r>
        <w:rPr>
          <w:rStyle w:val="aa"/>
        </w:rPr>
        <w:annotationRef/>
      </w:r>
      <w:r>
        <w:rPr>
          <w:rFonts w:hint="eastAsia"/>
        </w:rPr>
        <w:t>时间安排缺</w:t>
      </w:r>
    </w:p>
  </w:comment>
  <w:comment w:id="35" w:author="Qing Pei" w:date="2018-05-23T20:59:00Z" w:initials="QP">
    <w:p w14:paraId="2402D71F" w14:textId="77777777" w:rsidR="00517BEF" w:rsidRDefault="00517BEF">
      <w:pPr>
        <w:pStyle w:val="ab"/>
      </w:pPr>
      <w:r>
        <w:rPr>
          <w:rStyle w:val="aa"/>
        </w:rPr>
        <w:annotationRef/>
      </w:r>
      <w:r>
        <w:rPr>
          <w:rFonts w:hint="eastAsia"/>
        </w:rPr>
        <w:t>同样，接下来要做的事情，也要问自己一句 why。</w:t>
      </w:r>
    </w:p>
    <w:p w14:paraId="1C037ED4" w14:textId="77777777" w:rsidR="00517BEF" w:rsidRDefault="00517BEF">
      <w:pPr>
        <w:pStyle w:val="ab"/>
        <w:rPr>
          <w:rFonts w:ascii="Calibri" w:hAnsi="Calibri" w:cs="Calibri"/>
        </w:rPr>
      </w:pPr>
      <w:r>
        <w:rPr>
          <w:rFonts w:hint="eastAsia"/>
        </w:rPr>
        <w:t>要改进 UI 设计，why？现在的 UI 设计哪里不好了？好的设计是怎样的？然后才会有</w:t>
      </w:r>
      <w:r w:rsidR="00945464">
        <w:rPr>
          <w:rFonts w:hint="eastAsia"/>
        </w:rPr>
        <w:t>读</w:t>
      </w:r>
      <w:r w:rsidR="00945464">
        <w:rPr>
          <w:rFonts w:ascii="Calibri" w:hAnsi="Calibri" w:cs="Calibri" w:hint="eastAsia"/>
        </w:rPr>
        <w:t>相关书学习如何做出心目中好设计的决定。对吧？</w:t>
      </w:r>
    </w:p>
    <w:p w14:paraId="4D255831" w14:textId="77777777" w:rsidR="00945464" w:rsidRDefault="00945464">
      <w:pPr>
        <w:pStyle w:val="ab"/>
        <w:rPr>
          <w:rFonts w:ascii="Calibri" w:hAnsi="Calibri" w:cs="Calibri"/>
        </w:rPr>
      </w:pPr>
      <w:r>
        <w:rPr>
          <w:rFonts w:ascii="Calibri" w:hAnsi="Calibri" w:cs="Calibri" w:hint="eastAsia"/>
        </w:rPr>
        <w:t>类似的，</w:t>
      </w:r>
      <w:proofErr w:type="spellStart"/>
      <w:r>
        <w:rPr>
          <w:rFonts w:ascii="Calibri" w:hAnsi="Calibri" w:cs="Calibri" w:hint="eastAsia"/>
        </w:rPr>
        <w:t>SharedPreferences</w:t>
      </w:r>
      <w:proofErr w:type="spellEnd"/>
      <w:r>
        <w:rPr>
          <w:rFonts w:ascii="Calibri" w:hAnsi="Calibri" w:cs="Calibri" w:hint="eastAsia"/>
        </w:rPr>
        <w:t xml:space="preserve"> </w:t>
      </w:r>
      <w:r>
        <w:rPr>
          <w:rFonts w:ascii="Calibri" w:hAnsi="Calibri" w:cs="Calibri" w:hint="eastAsia"/>
        </w:rPr>
        <w:t>的弊端在哪，</w:t>
      </w:r>
      <w:r>
        <w:rPr>
          <w:rFonts w:ascii="Calibri" w:hAnsi="Calibri" w:cs="Calibri" w:hint="eastAsia"/>
        </w:rPr>
        <w:t xml:space="preserve">why switch to </w:t>
      </w:r>
      <w:proofErr w:type="spellStart"/>
      <w:r>
        <w:rPr>
          <w:rFonts w:ascii="Calibri" w:hAnsi="Calibri" w:cs="Calibri" w:hint="eastAsia"/>
        </w:rPr>
        <w:t>sqlite</w:t>
      </w:r>
      <w:proofErr w:type="spellEnd"/>
      <w:r>
        <w:rPr>
          <w:rFonts w:ascii="Calibri" w:hAnsi="Calibri" w:cs="Calibri" w:hint="eastAsia"/>
        </w:rPr>
        <w:t>？</w:t>
      </w:r>
    </w:p>
    <w:p w14:paraId="2CB52D17" w14:textId="77777777" w:rsidR="00945464" w:rsidRPr="00945464" w:rsidRDefault="00945464">
      <w:pPr>
        <w:pStyle w:val="ab"/>
        <w:rPr>
          <w:rFonts w:ascii="Calibri" w:hAnsi="Calibri" w:cs="Calibri"/>
        </w:rPr>
      </w:pPr>
      <w:r>
        <w:rPr>
          <w:rFonts w:ascii="Calibri" w:hAnsi="Calibri" w:cs="Calibri" w:hint="eastAsia"/>
        </w:rPr>
        <w:t>这些答案对参与其中的你们，可能是一瞬间的直觉，可能是深思熟虑的结果，但是对读者，要么是一头雾水没觉得这些事重要，要么作为</w:t>
      </w:r>
      <w:r>
        <w:rPr>
          <w:rFonts w:ascii="Calibri" w:hAnsi="Calibri" w:cs="Calibri" w:hint="eastAsia"/>
        </w:rPr>
        <w:t xml:space="preserve"> reviewer </w:t>
      </w:r>
      <w:r>
        <w:rPr>
          <w:rFonts w:ascii="Calibri" w:hAnsi="Calibri" w:cs="Calibri" w:hint="eastAsia"/>
        </w:rPr>
        <w:t>装作不清楚，也得追问你们一句，为什么要这样做，意义</w:t>
      </w:r>
      <w:r>
        <w:rPr>
          <w:rFonts w:ascii="Calibri" w:hAnsi="Calibri" w:cs="Calibri" w:hint="eastAsia"/>
        </w:rPr>
        <w:t xml:space="preserve"> or </w:t>
      </w:r>
      <w:r>
        <w:rPr>
          <w:rFonts w:ascii="Calibri" w:hAnsi="Calibri" w:cs="Calibri" w:hint="eastAsia"/>
        </w:rPr>
        <w:t>价值在哪。</w:t>
      </w:r>
    </w:p>
  </w:comment>
  <w:comment w:id="60" w:author="Qing Pei" w:date="2018-05-23T21:07:00Z" w:initials="QP">
    <w:p w14:paraId="3D8F844D" w14:textId="77777777" w:rsidR="00945464" w:rsidRDefault="00945464">
      <w:pPr>
        <w:pStyle w:val="ab"/>
      </w:pPr>
      <w:r>
        <w:rPr>
          <w:rStyle w:val="aa"/>
        </w:rPr>
        <w:annotationRef/>
      </w:r>
      <w:r>
        <w:rPr>
          <w:rFonts w:hint="eastAsia"/>
        </w:rPr>
        <w:t>正式的书面报告注意做一遍拼写检查。有时拼写检查无法完全发现专有名词的写法问题。</w:t>
      </w:r>
    </w:p>
    <w:p w14:paraId="45D3599C" w14:textId="77777777" w:rsidR="00945464" w:rsidRDefault="00945464">
      <w:pPr>
        <w:pStyle w:val="ab"/>
      </w:pPr>
      <w:r>
        <w:rPr>
          <w:rFonts w:hint="eastAsia"/>
        </w:rPr>
        <w:t>下同。</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88E894E" w15:done="0"/>
  <w15:commentEx w15:paraId="3661AF6C" w15:done="0"/>
  <w15:commentEx w15:paraId="5C938FDC" w15:done="0"/>
  <w15:commentEx w15:paraId="2CB52D17" w15:done="0"/>
  <w15:commentEx w15:paraId="45D3599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88E894E" w16cid:durableId="1F8EA2B0"/>
  <w16cid:commentId w16cid:paraId="3661AF6C" w16cid:durableId="1F8EA2B1"/>
  <w16cid:commentId w16cid:paraId="5C938FDC" w16cid:durableId="1F8EA2B2"/>
  <w16cid:commentId w16cid:paraId="2CB52D17" w16cid:durableId="1F8EA2B3"/>
  <w16cid:commentId w16cid:paraId="45D3599C" w16cid:durableId="1F8EA2B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650741" w14:textId="77777777" w:rsidR="00C95ADB" w:rsidRDefault="00C95ADB" w:rsidP="00206AA9">
      <w:r>
        <w:separator/>
      </w:r>
    </w:p>
  </w:endnote>
  <w:endnote w:type="continuationSeparator" w:id="0">
    <w:p w14:paraId="070D3DED" w14:textId="77777777" w:rsidR="00C95ADB" w:rsidRDefault="00C95ADB" w:rsidP="00206A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仿宋_GB2312">
    <w:altName w:val="仿宋"/>
    <w:panose1 w:val="020B0604020202020204"/>
    <w:charset w:val="86"/>
    <w:family w:val="modern"/>
    <w:pitch w:val="fixed"/>
    <w:sig w:usb0="00000001" w:usb1="080E0000" w:usb2="00000010" w:usb3="00000000" w:csb0="00040000" w:csb1="00000000"/>
  </w:font>
  <w:font w:name="华文楷体">
    <w:altName w:val="STKaiti"/>
    <w:panose1 w:val="02010600040101010101"/>
    <w:charset w:val="86"/>
    <w:family w:val="auto"/>
    <w:pitch w:val="variable"/>
    <w:sig w:usb0="80000287" w:usb1="280F3C52" w:usb2="00000016" w:usb3="00000000" w:csb0="0004001F" w:csb1="00000000"/>
  </w:font>
  <w:font w:name="Calibri">
    <w:panose1 w:val="020F0502020204030204"/>
    <w:charset w:val="00"/>
    <w:family w:val="swiss"/>
    <w:pitch w:val="variable"/>
    <w:sig w:usb0="E1002AFF" w:usb1="C000ACFF"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638B06" w14:textId="77777777" w:rsidR="00C95ADB" w:rsidRDefault="00C95ADB" w:rsidP="00206AA9">
      <w:r>
        <w:separator/>
      </w:r>
    </w:p>
  </w:footnote>
  <w:footnote w:type="continuationSeparator" w:id="0">
    <w:p w14:paraId="17925AA0" w14:textId="77777777" w:rsidR="00C95ADB" w:rsidRDefault="00C95ADB" w:rsidP="00206AA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054FBA"/>
    <w:multiLevelType w:val="hybridMultilevel"/>
    <w:tmpl w:val="E6F6EB7A"/>
    <w:lvl w:ilvl="0" w:tplc="BC50FCC6">
      <w:start w:val="1"/>
      <w:numFmt w:val="japaneseCounting"/>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1E100507"/>
    <w:multiLevelType w:val="hybridMultilevel"/>
    <w:tmpl w:val="94144E30"/>
    <w:lvl w:ilvl="0" w:tplc="036EFC24">
      <w:start w:val="7"/>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6351C90"/>
    <w:multiLevelType w:val="hybridMultilevel"/>
    <w:tmpl w:val="1EB219A6"/>
    <w:lvl w:ilvl="0" w:tplc="82125368">
      <w:start w:val="1"/>
      <w:numFmt w:val="japaneseCounting"/>
      <w:lvlText w:val="第%1，"/>
      <w:lvlJc w:val="left"/>
      <w:pPr>
        <w:ind w:left="690" w:hanging="69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30A67CA"/>
    <w:multiLevelType w:val="hybridMultilevel"/>
    <w:tmpl w:val="74E4D844"/>
    <w:lvl w:ilvl="0" w:tplc="815C03AE">
      <w:start w:val="7"/>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3313499"/>
    <w:multiLevelType w:val="hybridMultilevel"/>
    <w:tmpl w:val="8B1C1332"/>
    <w:lvl w:ilvl="0" w:tplc="BD40DD7C">
      <w:start w:val="4"/>
      <w:numFmt w:val="japaneseCounting"/>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5466237A"/>
    <w:multiLevelType w:val="hybridMultilevel"/>
    <w:tmpl w:val="6270D6EA"/>
    <w:lvl w:ilvl="0" w:tplc="81A8A1BE">
      <w:start w:val="1"/>
      <w:numFmt w:val="decimal"/>
      <w:lvlText w:val="%1、"/>
      <w:lvlJc w:val="left"/>
      <w:pPr>
        <w:tabs>
          <w:tab w:val="num" w:pos="720"/>
        </w:tabs>
        <w:ind w:left="720" w:hanging="720"/>
      </w:pPr>
      <w:rPr>
        <w:rFonts w:hint="eastAsia"/>
      </w:rPr>
    </w:lvl>
    <w:lvl w:ilvl="1" w:tplc="5CB4C3F6">
      <w:start w:val="1"/>
      <w:numFmt w:val="decimal"/>
      <w:lvlText w:val="（%2）"/>
      <w:lvlJc w:val="left"/>
      <w:pPr>
        <w:tabs>
          <w:tab w:val="num" w:pos="1140"/>
        </w:tabs>
        <w:ind w:left="1140" w:hanging="72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5F010395"/>
    <w:multiLevelType w:val="hybridMultilevel"/>
    <w:tmpl w:val="8618B35C"/>
    <w:lvl w:ilvl="0" w:tplc="9DBCD150">
      <w:start w:val="6"/>
      <w:numFmt w:val="japaneseCounting"/>
      <w:lvlText w:val="%1、"/>
      <w:lvlJc w:val="left"/>
      <w:pPr>
        <w:tabs>
          <w:tab w:val="num" w:pos="480"/>
        </w:tabs>
        <w:ind w:left="480" w:hanging="48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7ED34B9E"/>
    <w:multiLevelType w:val="hybridMultilevel"/>
    <w:tmpl w:val="CBC25A3A"/>
    <w:lvl w:ilvl="0" w:tplc="77EE45BC">
      <w:start w:val="4"/>
      <w:numFmt w:val="japaneseCounting"/>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5"/>
  </w:num>
  <w:num w:numId="2">
    <w:abstractNumId w:val="0"/>
  </w:num>
  <w:num w:numId="3">
    <w:abstractNumId w:val="4"/>
  </w:num>
  <w:num w:numId="4">
    <w:abstractNumId w:val="7"/>
  </w:num>
  <w:num w:numId="5">
    <w:abstractNumId w:val="6"/>
  </w:num>
  <w:num w:numId="6">
    <w:abstractNumId w:val="3"/>
  </w:num>
  <w:num w:numId="7">
    <w:abstractNumId w:val="1"/>
  </w:num>
  <w:num w:numId="8">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Qing Pei">
    <w15:presenceInfo w15:providerId="None" w15:userId="Qing Pe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bordersDoNotSurroundHeader/>
  <w:bordersDoNotSurroundFooter/>
  <w:proofState w:spelling="clean" w:grammar="clean"/>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6AA9"/>
    <w:rsid w:val="00042ED8"/>
    <w:rsid w:val="00072128"/>
    <w:rsid w:val="000B1F77"/>
    <w:rsid w:val="00103BEE"/>
    <w:rsid w:val="00125F10"/>
    <w:rsid w:val="001527EB"/>
    <w:rsid w:val="00206AA9"/>
    <w:rsid w:val="00215B5E"/>
    <w:rsid w:val="0022007D"/>
    <w:rsid w:val="00240ED1"/>
    <w:rsid w:val="002655E9"/>
    <w:rsid w:val="002757F4"/>
    <w:rsid w:val="002810B7"/>
    <w:rsid w:val="00296F94"/>
    <w:rsid w:val="002A3ED6"/>
    <w:rsid w:val="00370550"/>
    <w:rsid w:val="003731FE"/>
    <w:rsid w:val="0039043D"/>
    <w:rsid w:val="00390630"/>
    <w:rsid w:val="00422A90"/>
    <w:rsid w:val="004409FA"/>
    <w:rsid w:val="004559E0"/>
    <w:rsid w:val="004724A5"/>
    <w:rsid w:val="004E095F"/>
    <w:rsid w:val="00517BEF"/>
    <w:rsid w:val="00530F2E"/>
    <w:rsid w:val="005979A3"/>
    <w:rsid w:val="005A60F4"/>
    <w:rsid w:val="005C4B64"/>
    <w:rsid w:val="00617CDF"/>
    <w:rsid w:val="00653010"/>
    <w:rsid w:val="0067382E"/>
    <w:rsid w:val="0071724E"/>
    <w:rsid w:val="00727514"/>
    <w:rsid w:val="00731F23"/>
    <w:rsid w:val="007770BC"/>
    <w:rsid w:val="007A19FF"/>
    <w:rsid w:val="007E14F1"/>
    <w:rsid w:val="008150E4"/>
    <w:rsid w:val="00831D17"/>
    <w:rsid w:val="00861F9E"/>
    <w:rsid w:val="008770E8"/>
    <w:rsid w:val="008B4906"/>
    <w:rsid w:val="008E106C"/>
    <w:rsid w:val="00945464"/>
    <w:rsid w:val="009B67C0"/>
    <w:rsid w:val="00A04960"/>
    <w:rsid w:val="00A82A69"/>
    <w:rsid w:val="00A91090"/>
    <w:rsid w:val="00AD7F03"/>
    <w:rsid w:val="00AE0FC0"/>
    <w:rsid w:val="00AF7D93"/>
    <w:rsid w:val="00B10FC1"/>
    <w:rsid w:val="00B93E1B"/>
    <w:rsid w:val="00BC6CB2"/>
    <w:rsid w:val="00BD7251"/>
    <w:rsid w:val="00C11800"/>
    <w:rsid w:val="00C137B8"/>
    <w:rsid w:val="00C51EA6"/>
    <w:rsid w:val="00C66241"/>
    <w:rsid w:val="00C83B14"/>
    <w:rsid w:val="00C95ADB"/>
    <w:rsid w:val="00C95B90"/>
    <w:rsid w:val="00CB42DE"/>
    <w:rsid w:val="00CF0D45"/>
    <w:rsid w:val="00D245A0"/>
    <w:rsid w:val="00D510C2"/>
    <w:rsid w:val="00D57856"/>
    <w:rsid w:val="00DF12D7"/>
    <w:rsid w:val="00DF12FE"/>
    <w:rsid w:val="00DF15BD"/>
    <w:rsid w:val="00E03E5E"/>
    <w:rsid w:val="00E250B5"/>
    <w:rsid w:val="00E36E36"/>
    <w:rsid w:val="00EA7936"/>
    <w:rsid w:val="00EC582C"/>
    <w:rsid w:val="00EC5845"/>
    <w:rsid w:val="00ED5BAD"/>
    <w:rsid w:val="00F15587"/>
    <w:rsid w:val="00F368BD"/>
    <w:rsid w:val="00F4177B"/>
    <w:rsid w:val="00F93B74"/>
    <w:rsid w:val="00FA6FD7"/>
    <w:rsid w:val="00FF4D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4B0EA99"/>
  <w15:chartTrackingRefBased/>
  <w15:docId w15:val="{66C2A334-215A-7549-B1ED-1F49A61C63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FA6FD7"/>
    <w:rPr>
      <w:rFonts w:ascii="宋体" w:hAnsi="宋体" w:cs="宋体"/>
      <w:sz w:val="24"/>
      <w:szCs w:val="24"/>
    </w:rPr>
  </w:style>
  <w:style w:type="paragraph" w:styleId="1">
    <w:name w:val="heading 1"/>
    <w:basedOn w:val="a"/>
    <w:next w:val="a"/>
    <w:link w:val="10"/>
    <w:uiPriority w:val="9"/>
    <w:qFormat/>
    <w:rsid w:val="00861F9E"/>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206AA9"/>
    <w:pPr>
      <w:pBdr>
        <w:bottom w:val="single" w:sz="6" w:space="1" w:color="auto"/>
      </w:pBdr>
      <w:tabs>
        <w:tab w:val="center" w:pos="4153"/>
        <w:tab w:val="right" w:pos="8306"/>
      </w:tabs>
      <w:snapToGrid w:val="0"/>
      <w:jc w:val="center"/>
    </w:pPr>
    <w:rPr>
      <w:sz w:val="18"/>
      <w:szCs w:val="18"/>
    </w:rPr>
  </w:style>
  <w:style w:type="character" w:customStyle="1" w:styleId="a4">
    <w:name w:val="页眉 字符"/>
    <w:link w:val="a3"/>
    <w:uiPriority w:val="99"/>
    <w:semiHidden/>
    <w:rsid w:val="00206AA9"/>
    <w:rPr>
      <w:kern w:val="2"/>
      <w:sz w:val="18"/>
      <w:szCs w:val="18"/>
    </w:rPr>
  </w:style>
  <w:style w:type="paragraph" w:styleId="a5">
    <w:name w:val="footer"/>
    <w:basedOn w:val="a"/>
    <w:link w:val="a6"/>
    <w:uiPriority w:val="99"/>
    <w:semiHidden/>
    <w:unhideWhenUsed/>
    <w:rsid w:val="00206AA9"/>
    <w:pPr>
      <w:tabs>
        <w:tab w:val="center" w:pos="4153"/>
        <w:tab w:val="right" w:pos="8306"/>
      </w:tabs>
      <w:snapToGrid w:val="0"/>
    </w:pPr>
    <w:rPr>
      <w:sz w:val="18"/>
      <w:szCs w:val="18"/>
    </w:rPr>
  </w:style>
  <w:style w:type="character" w:customStyle="1" w:styleId="a6">
    <w:name w:val="页脚 字符"/>
    <w:link w:val="a5"/>
    <w:uiPriority w:val="99"/>
    <w:semiHidden/>
    <w:rsid w:val="00206AA9"/>
    <w:rPr>
      <w:kern w:val="2"/>
      <w:sz w:val="18"/>
      <w:szCs w:val="18"/>
    </w:rPr>
  </w:style>
  <w:style w:type="paragraph" w:styleId="HTML">
    <w:name w:val="HTML Preformatted"/>
    <w:basedOn w:val="a"/>
    <w:link w:val="HTML0"/>
    <w:uiPriority w:val="99"/>
    <w:semiHidden/>
    <w:unhideWhenUsed/>
    <w:rsid w:val="00CB42DE"/>
    <w:rPr>
      <w:rFonts w:ascii="Courier New" w:hAnsi="Courier New" w:cs="Courier New"/>
      <w:sz w:val="20"/>
      <w:szCs w:val="20"/>
    </w:rPr>
  </w:style>
  <w:style w:type="character" w:customStyle="1" w:styleId="HTML0">
    <w:name w:val="HTML 预设格式 字符"/>
    <w:link w:val="HTML"/>
    <w:uiPriority w:val="99"/>
    <w:semiHidden/>
    <w:rsid w:val="00CB42DE"/>
    <w:rPr>
      <w:rFonts w:ascii="Courier New" w:hAnsi="Courier New" w:cs="Courier New"/>
      <w:kern w:val="2"/>
    </w:rPr>
  </w:style>
  <w:style w:type="character" w:customStyle="1" w:styleId="10">
    <w:name w:val="标题 1 字符"/>
    <w:link w:val="1"/>
    <w:uiPriority w:val="9"/>
    <w:rsid w:val="00861F9E"/>
    <w:rPr>
      <w:b/>
      <w:bCs/>
      <w:kern w:val="44"/>
      <w:sz w:val="44"/>
      <w:szCs w:val="44"/>
    </w:rPr>
  </w:style>
  <w:style w:type="paragraph" w:styleId="a7">
    <w:name w:val="Revision"/>
    <w:hidden/>
    <w:uiPriority w:val="99"/>
    <w:semiHidden/>
    <w:rsid w:val="00517BEF"/>
    <w:rPr>
      <w:rFonts w:ascii="宋体" w:hAnsi="宋体" w:cs="宋体"/>
      <w:sz w:val="24"/>
      <w:szCs w:val="24"/>
    </w:rPr>
  </w:style>
  <w:style w:type="paragraph" w:styleId="a8">
    <w:name w:val="Balloon Text"/>
    <w:basedOn w:val="a"/>
    <w:link w:val="a9"/>
    <w:uiPriority w:val="99"/>
    <w:semiHidden/>
    <w:unhideWhenUsed/>
    <w:rsid w:val="00517BEF"/>
    <w:rPr>
      <w:rFonts w:ascii="Times New Roman" w:hAnsi="Times New Roman" w:cs="Times New Roman"/>
      <w:sz w:val="18"/>
      <w:szCs w:val="18"/>
    </w:rPr>
  </w:style>
  <w:style w:type="character" w:customStyle="1" w:styleId="a9">
    <w:name w:val="批注框文本 字符"/>
    <w:basedOn w:val="a0"/>
    <w:link w:val="a8"/>
    <w:uiPriority w:val="99"/>
    <w:semiHidden/>
    <w:rsid w:val="00517BEF"/>
    <w:rPr>
      <w:sz w:val="18"/>
      <w:szCs w:val="18"/>
    </w:rPr>
  </w:style>
  <w:style w:type="character" w:styleId="aa">
    <w:name w:val="annotation reference"/>
    <w:basedOn w:val="a0"/>
    <w:uiPriority w:val="99"/>
    <w:semiHidden/>
    <w:unhideWhenUsed/>
    <w:rsid w:val="00517BEF"/>
    <w:rPr>
      <w:sz w:val="18"/>
      <w:szCs w:val="18"/>
    </w:rPr>
  </w:style>
  <w:style w:type="paragraph" w:styleId="ab">
    <w:name w:val="annotation text"/>
    <w:basedOn w:val="a"/>
    <w:link w:val="ac"/>
    <w:uiPriority w:val="99"/>
    <w:semiHidden/>
    <w:unhideWhenUsed/>
    <w:rsid w:val="00517BEF"/>
  </w:style>
  <w:style w:type="character" w:customStyle="1" w:styleId="ac">
    <w:name w:val="批注文字 字符"/>
    <w:basedOn w:val="a0"/>
    <w:link w:val="ab"/>
    <w:uiPriority w:val="99"/>
    <w:semiHidden/>
    <w:rsid w:val="00517BEF"/>
    <w:rPr>
      <w:rFonts w:ascii="宋体" w:hAnsi="宋体" w:cs="宋体"/>
      <w:sz w:val="24"/>
      <w:szCs w:val="24"/>
    </w:rPr>
  </w:style>
  <w:style w:type="paragraph" w:styleId="ad">
    <w:name w:val="annotation subject"/>
    <w:basedOn w:val="ab"/>
    <w:next w:val="ab"/>
    <w:link w:val="ae"/>
    <w:uiPriority w:val="99"/>
    <w:semiHidden/>
    <w:unhideWhenUsed/>
    <w:rsid w:val="00517BEF"/>
    <w:rPr>
      <w:b/>
      <w:bCs/>
      <w:sz w:val="20"/>
      <w:szCs w:val="20"/>
    </w:rPr>
  </w:style>
  <w:style w:type="character" w:customStyle="1" w:styleId="ae">
    <w:name w:val="批注主题 字符"/>
    <w:basedOn w:val="ac"/>
    <w:link w:val="ad"/>
    <w:uiPriority w:val="99"/>
    <w:semiHidden/>
    <w:rsid w:val="00517BEF"/>
    <w:rPr>
      <w:rFonts w:ascii="宋体" w:hAnsi="宋体" w:cs="宋体"/>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880090">
      <w:bodyDiv w:val="1"/>
      <w:marLeft w:val="0"/>
      <w:marRight w:val="0"/>
      <w:marTop w:val="0"/>
      <w:marBottom w:val="0"/>
      <w:divBdr>
        <w:top w:val="none" w:sz="0" w:space="0" w:color="auto"/>
        <w:left w:val="none" w:sz="0" w:space="0" w:color="auto"/>
        <w:bottom w:val="none" w:sz="0" w:space="0" w:color="auto"/>
        <w:right w:val="none" w:sz="0" w:space="0" w:color="auto"/>
      </w:divBdr>
    </w:div>
    <w:div w:id="106706627">
      <w:bodyDiv w:val="1"/>
      <w:marLeft w:val="0"/>
      <w:marRight w:val="0"/>
      <w:marTop w:val="0"/>
      <w:marBottom w:val="0"/>
      <w:divBdr>
        <w:top w:val="none" w:sz="0" w:space="0" w:color="auto"/>
        <w:left w:val="none" w:sz="0" w:space="0" w:color="auto"/>
        <w:bottom w:val="none" w:sz="0" w:space="0" w:color="auto"/>
        <w:right w:val="none" w:sz="0" w:space="0" w:color="auto"/>
      </w:divBdr>
    </w:div>
    <w:div w:id="250117036">
      <w:bodyDiv w:val="1"/>
      <w:marLeft w:val="0"/>
      <w:marRight w:val="0"/>
      <w:marTop w:val="0"/>
      <w:marBottom w:val="0"/>
      <w:divBdr>
        <w:top w:val="none" w:sz="0" w:space="0" w:color="auto"/>
        <w:left w:val="none" w:sz="0" w:space="0" w:color="auto"/>
        <w:bottom w:val="none" w:sz="0" w:space="0" w:color="auto"/>
        <w:right w:val="none" w:sz="0" w:space="0" w:color="auto"/>
      </w:divBdr>
    </w:div>
    <w:div w:id="309408608">
      <w:bodyDiv w:val="1"/>
      <w:marLeft w:val="0"/>
      <w:marRight w:val="0"/>
      <w:marTop w:val="0"/>
      <w:marBottom w:val="0"/>
      <w:divBdr>
        <w:top w:val="none" w:sz="0" w:space="0" w:color="auto"/>
        <w:left w:val="none" w:sz="0" w:space="0" w:color="auto"/>
        <w:bottom w:val="none" w:sz="0" w:space="0" w:color="auto"/>
        <w:right w:val="none" w:sz="0" w:space="0" w:color="auto"/>
      </w:divBdr>
    </w:div>
    <w:div w:id="341249486">
      <w:bodyDiv w:val="1"/>
      <w:marLeft w:val="0"/>
      <w:marRight w:val="0"/>
      <w:marTop w:val="0"/>
      <w:marBottom w:val="0"/>
      <w:divBdr>
        <w:top w:val="none" w:sz="0" w:space="0" w:color="auto"/>
        <w:left w:val="none" w:sz="0" w:space="0" w:color="auto"/>
        <w:bottom w:val="none" w:sz="0" w:space="0" w:color="auto"/>
        <w:right w:val="none" w:sz="0" w:space="0" w:color="auto"/>
      </w:divBdr>
    </w:div>
    <w:div w:id="343635419">
      <w:bodyDiv w:val="1"/>
      <w:marLeft w:val="0"/>
      <w:marRight w:val="0"/>
      <w:marTop w:val="0"/>
      <w:marBottom w:val="0"/>
      <w:divBdr>
        <w:top w:val="none" w:sz="0" w:space="0" w:color="auto"/>
        <w:left w:val="none" w:sz="0" w:space="0" w:color="auto"/>
        <w:bottom w:val="none" w:sz="0" w:space="0" w:color="auto"/>
        <w:right w:val="none" w:sz="0" w:space="0" w:color="auto"/>
      </w:divBdr>
    </w:div>
    <w:div w:id="907305881">
      <w:bodyDiv w:val="1"/>
      <w:marLeft w:val="0"/>
      <w:marRight w:val="0"/>
      <w:marTop w:val="0"/>
      <w:marBottom w:val="0"/>
      <w:divBdr>
        <w:top w:val="none" w:sz="0" w:space="0" w:color="auto"/>
        <w:left w:val="none" w:sz="0" w:space="0" w:color="auto"/>
        <w:bottom w:val="none" w:sz="0" w:space="0" w:color="auto"/>
        <w:right w:val="none" w:sz="0" w:space="0" w:color="auto"/>
      </w:divBdr>
    </w:div>
    <w:div w:id="1040856038">
      <w:bodyDiv w:val="1"/>
      <w:marLeft w:val="0"/>
      <w:marRight w:val="0"/>
      <w:marTop w:val="0"/>
      <w:marBottom w:val="0"/>
      <w:divBdr>
        <w:top w:val="none" w:sz="0" w:space="0" w:color="auto"/>
        <w:left w:val="none" w:sz="0" w:space="0" w:color="auto"/>
        <w:bottom w:val="none" w:sz="0" w:space="0" w:color="auto"/>
        <w:right w:val="none" w:sz="0" w:space="0" w:color="auto"/>
      </w:divBdr>
    </w:div>
    <w:div w:id="1163812706">
      <w:bodyDiv w:val="1"/>
      <w:marLeft w:val="0"/>
      <w:marRight w:val="0"/>
      <w:marTop w:val="0"/>
      <w:marBottom w:val="0"/>
      <w:divBdr>
        <w:top w:val="none" w:sz="0" w:space="0" w:color="auto"/>
        <w:left w:val="none" w:sz="0" w:space="0" w:color="auto"/>
        <w:bottom w:val="none" w:sz="0" w:space="0" w:color="auto"/>
        <w:right w:val="none" w:sz="0" w:space="0" w:color="auto"/>
      </w:divBdr>
    </w:div>
    <w:div w:id="1217662487">
      <w:bodyDiv w:val="1"/>
      <w:marLeft w:val="0"/>
      <w:marRight w:val="0"/>
      <w:marTop w:val="0"/>
      <w:marBottom w:val="0"/>
      <w:divBdr>
        <w:top w:val="none" w:sz="0" w:space="0" w:color="auto"/>
        <w:left w:val="none" w:sz="0" w:space="0" w:color="auto"/>
        <w:bottom w:val="none" w:sz="0" w:space="0" w:color="auto"/>
        <w:right w:val="none" w:sz="0" w:space="0" w:color="auto"/>
      </w:divBdr>
    </w:div>
    <w:div w:id="1545480765">
      <w:bodyDiv w:val="1"/>
      <w:marLeft w:val="0"/>
      <w:marRight w:val="0"/>
      <w:marTop w:val="0"/>
      <w:marBottom w:val="0"/>
      <w:divBdr>
        <w:top w:val="none" w:sz="0" w:space="0" w:color="auto"/>
        <w:left w:val="none" w:sz="0" w:space="0" w:color="auto"/>
        <w:bottom w:val="none" w:sz="0" w:space="0" w:color="auto"/>
        <w:right w:val="none" w:sz="0" w:space="0" w:color="auto"/>
      </w:divBdr>
    </w:div>
    <w:div w:id="1562986180">
      <w:bodyDiv w:val="1"/>
      <w:marLeft w:val="0"/>
      <w:marRight w:val="0"/>
      <w:marTop w:val="0"/>
      <w:marBottom w:val="0"/>
      <w:divBdr>
        <w:top w:val="none" w:sz="0" w:space="0" w:color="auto"/>
        <w:left w:val="none" w:sz="0" w:space="0" w:color="auto"/>
        <w:bottom w:val="none" w:sz="0" w:space="0" w:color="auto"/>
        <w:right w:val="none" w:sz="0" w:space="0" w:color="auto"/>
      </w:divBdr>
    </w:div>
    <w:div w:id="1693609478">
      <w:bodyDiv w:val="1"/>
      <w:marLeft w:val="0"/>
      <w:marRight w:val="0"/>
      <w:marTop w:val="0"/>
      <w:marBottom w:val="0"/>
      <w:divBdr>
        <w:top w:val="none" w:sz="0" w:space="0" w:color="auto"/>
        <w:left w:val="none" w:sz="0" w:space="0" w:color="auto"/>
        <w:bottom w:val="none" w:sz="0" w:space="0" w:color="auto"/>
        <w:right w:val="none" w:sz="0" w:space="0" w:color="auto"/>
      </w:divBdr>
    </w:div>
    <w:div w:id="1898935626">
      <w:bodyDiv w:val="1"/>
      <w:marLeft w:val="0"/>
      <w:marRight w:val="0"/>
      <w:marTop w:val="0"/>
      <w:marBottom w:val="0"/>
      <w:divBdr>
        <w:top w:val="none" w:sz="0" w:space="0" w:color="auto"/>
        <w:left w:val="none" w:sz="0" w:space="0" w:color="auto"/>
        <w:bottom w:val="none" w:sz="0" w:space="0" w:color="auto"/>
        <w:right w:val="none" w:sz="0" w:space="0" w:color="auto"/>
      </w:divBdr>
    </w:div>
    <w:div w:id="1969773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4.png"/><Relationship Id="rId18" Type="http://schemas.openxmlformats.org/officeDocument/2006/relationships/image" Target="media/image50.png"/><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comments" Target="comments.xml"/><Relationship Id="rId12" Type="http://schemas.openxmlformats.org/officeDocument/2006/relationships/image" Target="media/image3.png"/><Relationship Id="rId17" Type="http://schemas.openxmlformats.org/officeDocument/2006/relationships/image" Target="media/image4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30.png"/><Relationship Id="rId20"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eg"/><Relationship Id="rId24" Type="http://schemas.microsoft.com/office/2011/relationships/people" Target="peop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60.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5.png"/><Relationship Id="rId22"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9</Pages>
  <Words>665</Words>
  <Characters>3794</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近日，接到学生来电反映：</vt:lpstr>
    </vt:vector>
  </TitlesOfParts>
  <Company>shsmu</Company>
  <LinksUpToDate>false</LinksUpToDate>
  <CharactersWithSpaces>4451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近日，接到学生来电反映：</dc:title>
  <dc:subject/>
  <dc:creator>tangh</dc:creator>
  <cp:keywords/>
  <dc:description/>
  <cp:lastModifiedBy>胡 秉承</cp:lastModifiedBy>
  <cp:revision>11</cp:revision>
  <cp:lastPrinted>2008-03-07T06:31:00Z</cp:lastPrinted>
  <dcterms:created xsi:type="dcterms:W3CDTF">2018-05-14T15:13:00Z</dcterms:created>
  <dcterms:modified xsi:type="dcterms:W3CDTF">2018-11-08T04:07:00Z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-111012965</vt:i4>
  </property>
</Properties>
</file>